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F1D2B1" w14:textId="68AE8789" w:rsidR="00031266" w:rsidRDefault="00A5251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sidR="0049755C">
        <w:rPr>
          <w:rFonts w:ascii="Times New Roman" w:eastAsia="Times New Roman" w:hAnsi="Times New Roman" w:cs="Times New Roman"/>
          <w:b/>
          <w:sz w:val="26"/>
          <w:szCs w:val="26"/>
        </w:rPr>
        <w:t>BỘ LAO ĐỘNG THƯƠNG BINH VÀ XÃ HỘI</w:t>
      </w:r>
    </w:p>
    <w:p w14:paraId="332C8F2B" w14:textId="77777777" w:rsidR="00031266" w:rsidRDefault="0049755C">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CAO ĐẲNG THỰC HÀNH FPT POLYTECHNIC HCM</w:t>
      </w:r>
    </w:p>
    <w:p w14:paraId="4F7D274F" w14:textId="77777777" w:rsidR="00031266" w:rsidRDefault="0049755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368BCF44" wp14:editId="2C9B3826">
            <wp:extent cx="2137410" cy="724535"/>
            <wp:effectExtent l="0" t="0" r="0" b="0"/>
            <wp:docPr id="1646279508" name="image8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text, application&#10;&#10;Description automatically generated"/>
                    <pic:cNvPicPr preferRelativeResize="0"/>
                  </pic:nvPicPr>
                  <pic:blipFill>
                    <a:blip r:embed="rId10"/>
                    <a:srcRect/>
                    <a:stretch>
                      <a:fillRect/>
                    </a:stretch>
                  </pic:blipFill>
                  <pic:spPr>
                    <a:xfrm>
                      <a:off x="0" y="0"/>
                      <a:ext cx="2137410" cy="724535"/>
                    </a:xfrm>
                    <a:prstGeom prst="rect">
                      <a:avLst/>
                    </a:prstGeom>
                    <a:ln/>
                  </pic:spPr>
                </pic:pic>
              </a:graphicData>
            </a:graphic>
          </wp:inline>
        </w:drawing>
      </w:r>
    </w:p>
    <w:p w14:paraId="0F59CE81" w14:textId="77777777" w:rsidR="00031266" w:rsidRDefault="0049755C">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BÁO CÁO ASSIGNMENT</w:t>
      </w:r>
    </w:p>
    <w:p w14:paraId="0353E550" w14:textId="77777777" w:rsidR="00031266" w:rsidRDefault="0049755C">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52"/>
          <w:szCs w:val="52"/>
        </w:rPr>
        <w:t>DỰ ÁN 1</w:t>
      </w:r>
    </w:p>
    <w:p w14:paraId="4490D540" w14:textId="77777777" w:rsidR="00031266" w:rsidRDefault="0049755C">
      <w:pPr>
        <w:spacing w:line="360" w:lineRule="auto"/>
        <w:jc w:val="center"/>
        <w:rPr>
          <w:rFonts w:ascii="Times New Roman" w:eastAsia="Times New Roman" w:hAnsi="Times New Roman" w:cs="Times New Roman"/>
          <w:b/>
          <w:sz w:val="72"/>
          <w:szCs w:val="72"/>
          <w:shd w:val="clear" w:color="auto" w:fill="D9D9D9"/>
        </w:rPr>
      </w:pPr>
      <w:r>
        <w:rPr>
          <w:rFonts w:ascii="Times New Roman" w:eastAsia="Times New Roman" w:hAnsi="Times New Roman" w:cs="Times New Roman"/>
          <w:b/>
          <w:color w:val="1F497D"/>
          <w:sz w:val="72"/>
          <w:szCs w:val="72"/>
        </w:rPr>
        <w:t>PHARMATECHNOLOGY</w:t>
      </w:r>
    </w:p>
    <w:p w14:paraId="0351D205" w14:textId="77777777" w:rsidR="00031266" w:rsidRDefault="00031266">
      <w:pPr>
        <w:spacing w:line="360" w:lineRule="auto"/>
        <w:rPr>
          <w:rFonts w:ascii="Times New Roman" w:eastAsia="Times New Roman" w:hAnsi="Times New Roman" w:cs="Times New Roman"/>
          <w:sz w:val="26"/>
          <w:szCs w:val="26"/>
        </w:rPr>
      </w:pPr>
    </w:p>
    <w:p w14:paraId="74F2C528" w14:textId="7358A05C" w:rsidR="00031266" w:rsidRPr="00275F8E" w:rsidRDefault="0049755C">
      <w:pPr>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b/>
          <w:sz w:val="26"/>
          <w:szCs w:val="26"/>
        </w:rPr>
        <w:t>GVHD</w:t>
      </w:r>
      <w:r>
        <w:rPr>
          <w:rFonts w:ascii="Times New Roman" w:eastAsia="Times New Roman" w:hAnsi="Times New Roman" w:cs="Times New Roman"/>
          <w:sz w:val="26"/>
          <w:szCs w:val="26"/>
        </w:rPr>
        <w:t xml:space="preserve">: Nguyễn </w:t>
      </w:r>
      <w:r w:rsidR="00275F8E">
        <w:rPr>
          <w:rFonts w:ascii="Times New Roman" w:eastAsia="Times New Roman" w:hAnsi="Times New Roman" w:cs="Times New Roman"/>
          <w:sz w:val="26"/>
          <w:szCs w:val="26"/>
        </w:rPr>
        <w:t>Trung</w:t>
      </w:r>
      <w:r w:rsidR="00275F8E">
        <w:rPr>
          <w:rFonts w:ascii="Times New Roman" w:eastAsia="Times New Roman" w:hAnsi="Times New Roman" w:cs="Times New Roman"/>
          <w:sz w:val="26"/>
          <w:szCs w:val="26"/>
          <w:lang w:val="vi-VN"/>
        </w:rPr>
        <w:t xml:space="preserve"> Kiên</w:t>
      </w:r>
    </w:p>
    <w:p w14:paraId="20828A58" w14:textId="168D3974" w:rsidR="00031266" w:rsidRPr="00275F8E" w:rsidRDefault="0049755C">
      <w:pPr>
        <w:spacing w:line="360" w:lineRule="auto"/>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Lớp: </w:t>
      </w:r>
      <w:r w:rsidR="00275F8E">
        <w:rPr>
          <w:rFonts w:ascii="Times New Roman" w:eastAsia="Times New Roman" w:hAnsi="Times New Roman" w:cs="Times New Roman"/>
          <w:b/>
          <w:sz w:val="26"/>
          <w:szCs w:val="26"/>
        </w:rPr>
        <w:t>SD19305</w:t>
      </w:r>
    </w:p>
    <w:p w14:paraId="4B021148" w14:textId="15F7E1A2" w:rsidR="00031266" w:rsidRPr="00275F8E" w:rsidRDefault="0049755C">
      <w:pPr>
        <w:spacing w:line="360" w:lineRule="auto"/>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Tên nhóm: </w:t>
      </w:r>
      <w:r w:rsidR="00275F8E">
        <w:rPr>
          <w:rFonts w:ascii="Times New Roman" w:eastAsia="Times New Roman" w:hAnsi="Times New Roman" w:cs="Times New Roman"/>
          <w:b/>
          <w:sz w:val="26"/>
          <w:szCs w:val="26"/>
        </w:rPr>
        <w:t>1</w:t>
      </w:r>
    </w:p>
    <w:p w14:paraId="295DE3A7" w14:textId="77777777" w:rsidR="00031266" w:rsidRDefault="0049755C">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p w14:paraId="523E4FF2" w14:textId="5EAD7A66" w:rsidR="00275F8E" w:rsidRDefault="0049755C">
      <w:pPr>
        <w:tabs>
          <w:tab w:val="left" w:pos="4590"/>
        </w:tabs>
        <w:spacing w:line="360" w:lineRule="auto"/>
        <w:jc w:val="left"/>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1.</w:t>
      </w:r>
      <w:r w:rsidR="00275F8E">
        <w:rPr>
          <w:rFonts w:ascii="Times New Roman" w:eastAsia="Times New Roman" w:hAnsi="Times New Roman" w:cs="Times New Roman"/>
          <w:sz w:val="26"/>
          <w:szCs w:val="26"/>
        </w:rPr>
        <w:t>Lê</w:t>
      </w:r>
      <w:proofErr w:type="gramEnd"/>
      <w:r w:rsidR="00275F8E">
        <w:rPr>
          <w:rFonts w:ascii="Times New Roman" w:eastAsia="Times New Roman" w:hAnsi="Times New Roman" w:cs="Times New Roman"/>
          <w:sz w:val="26"/>
          <w:szCs w:val="26"/>
          <w:lang w:val="vi-VN"/>
        </w:rPr>
        <w:t xml:space="preserve"> Văn An</w:t>
      </w:r>
      <w:r>
        <w:rPr>
          <w:rFonts w:ascii="Times New Roman" w:eastAsia="Times New Roman" w:hAnsi="Times New Roman" w:cs="Times New Roman"/>
          <w:sz w:val="26"/>
          <w:szCs w:val="26"/>
        </w:rPr>
        <w:t xml:space="preserve">  (</w:t>
      </w:r>
      <w:r w:rsidR="00275F8E">
        <w:rPr>
          <w:rFonts w:ascii="Times New Roman" w:eastAsia="Times New Roman" w:hAnsi="Times New Roman" w:cs="Times New Roman"/>
          <w:sz w:val="26"/>
          <w:szCs w:val="26"/>
        </w:rPr>
        <w:t>PS39626</w:t>
      </w:r>
      <w:r>
        <w:rPr>
          <w:rFonts w:ascii="Times New Roman" w:eastAsia="Times New Roman" w:hAnsi="Times New Roman" w:cs="Times New Roman"/>
          <w:sz w:val="26"/>
          <w:szCs w:val="26"/>
        </w:rPr>
        <w:t>): Leader</w:t>
      </w:r>
    </w:p>
    <w:p w14:paraId="41A128F8" w14:textId="4B1F5FD2" w:rsidR="00275F8E" w:rsidRDefault="00275F8E" w:rsidP="00275F8E">
      <w:pPr>
        <w:rPr>
          <w:rFonts w:ascii="Times New Roman" w:eastAsia="Times New Roman" w:hAnsi="Times New Roman" w:cs="Times New Roman"/>
          <w:sz w:val="26"/>
          <w:szCs w:val="26"/>
          <w:lang w:val="vi-VN"/>
        </w:rPr>
      </w:pPr>
    </w:p>
    <w:p w14:paraId="14C2DD2A" w14:textId="77777777" w:rsidR="00275F8E" w:rsidRDefault="00275F8E" w:rsidP="00275F8E">
      <w:pPr>
        <w:rPr>
          <w:rFonts w:ascii="Times New Roman" w:eastAsia="Times New Roman" w:hAnsi="Times New Roman" w:cs="Times New Roman"/>
          <w:sz w:val="26"/>
          <w:szCs w:val="26"/>
          <w:lang w:val="vi-VN"/>
        </w:rPr>
      </w:pPr>
    </w:p>
    <w:p w14:paraId="4E875901" w14:textId="77777777" w:rsidR="00275F8E" w:rsidRDefault="00275F8E" w:rsidP="00275F8E">
      <w:pPr>
        <w:rPr>
          <w:rFonts w:ascii="Times New Roman" w:eastAsia="Times New Roman" w:hAnsi="Times New Roman" w:cs="Times New Roman"/>
          <w:sz w:val="26"/>
          <w:szCs w:val="26"/>
          <w:lang w:val="vi-VN"/>
        </w:rPr>
      </w:pPr>
    </w:p>
    <w:p w14:paraId="5A8DA921" w14:textId="77777777" w:rsidR="00275F8E" w:rsidRDefault="00275F8E" w:rsidP="00275F8E">
      <w:pPr>
        <w:rPr>
          <w:rFonts w:ascii="Times New Roman" w:eastAsia="Times New Roman" w:hAnsi="Times New Roman" w:cs="Times New Roman"/>
          <w:sz w:val="26"/>
          <w:szCs w:val="26"/>
          <w:lang w:val="vi-VN"/>
        </w:rPr>
      </w:pPr>
    </w:p>
    <w:p w14:paraId="5ADB05A7" w14:textId="77777777" w:rsidR="00275F8E" w:rsidRDefault="00275F8E" w:rsidP="00275F8E">
      <w:pPr>
        <w:rPr>
          <w:rFonts w:ascii="Times New Roman" w:eastAsia="Times New Roman" w:hAnsi="Times New Roman" w:cs="Times New Roman"/>
          <w:sz w:val="26"/>
          <w:szCs w:val="26"/>
          <w:lang w:val="vi-VN"/>
        </w:rPr>
      </w:pPr>
    </w:p>
    <w:p w14:paraId="5DF4F085" w14:textId="77777777" w:rsidR="00275F8E" w:rsidRPr="00275F8E" w:rsidRDefault="00275F8E" w:rsidP="00275F8E">
      <w:pPr>
        <w:rPr>
          <w:rFonts w:ascii="Times New Roman" w:eastAsia="Times New Roman" w:hAnsi="Times New Roman" w:cs="Times New Roman"/>
          <w:sz w:val="26"/>
          <w:szCs w:val="26"/>
          <w:lang w:val="vi-VN"/>
        </w:rPr>
      </w:pPr>
    </w:p>
    <w:p w14:paraId="3FFBCAF0" w14:textId="22218541" w:rsidR="00031266" w:rsidRPr="006A51EA" w:rsidRDefault="0049755C" w:rsidP="006A51EA">
      <w:pPr>
        <w:tabs>
          <w:tab w:val="left" w:pos="4590"/>
        </w:tabs>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TP.Hồ Chí Minh, ngày 9 tháng 8 năm 2024</w:t>
      </w:r>
    </w:p>
    <w:p w14:paraId="0AE0352E" w14:textId="77777777" w:rsidR="00031266" w:rsidRDefault="0049755C">
      <w:pPr>
        <w:keepNext/>
        <w:keepLines/>
        <w:pBdr>
          <w:top w:val="none" w:sz="0" w:space="0" w:color="000000"/>
          <w:left w:val="none" w:sz="0" w:space="0" w:color="000000"/>
          <w:bottom w:val="none" w:sz="0" w:space="0" w:color="000000"/>
          <w:right w:val="none" w:sz="0" w:space="0" w:color="000000"/>
          <w:between w:val="none" w:sz="0" w:space="0" w:color="000000"/>
        </w:pBdr>
        <w:spacing w:before="480" w:after="0"/>
        <w:ind w:left="432" w:hanging="432"/>
        <w:jc w:val="center"/>
        <w:rPr>
          <w:rFonts w:ascii="Times New Roman" w:eastAsia="Times New Roman" w:hAnsi="Times New Roman" w:cs="Times New Roman"/>
          <w:b/>
          <w:color w:val="366091"/>
          <w:sz w:val="36"/>
          <w:szCs w:val="36"/>
        </w:rPr>
      </w:pPr>
      <w:r>
        <w:rPr>
          <w:rFonts w:ascii="Times New Roman" w:eastAsia="Times New Roman" w:hAnsi="Times New Roman" w:cs="Times New Roman"/>
          <w:b/>
          <w:color w:val="366091"/>
          <w:sz w:val="36"/>
          <w:szCs w:val="36"/>
        </w:rPr>
        <w:t>MỤC LỤC</w:t>
      </w:r>
    </w:p>
    <w:p w14:paraId="5664E087"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begin"/>
      </w:r>
      <w:r>
        <w:instrText xml:space="preserve"> HYPERLINK \l "_heading=h.30j0zll" </w:instrText>
      </w:r>
      <w: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tab/>
        <w:t>Phân tích</w:t>
      </w:r>
      <w:r>
        <w:rPr>
          <w:rFonts w:ascii="Times New Roman" w:eastAsia="Times New Roman" w:hAnsi="Times New Roman" w:cs="Times New Roman"/>
          <w:color w:val="000000"/>
        </w:rPr>
        <w:tab/>
        <w:t>2</w:t>
      </w:r>
    </w:p>
    <w:p w14:paraId="77068B6F"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"_heading=h.1fob9te" </w:instrText>
      </w:r>
      <w:r>
        <w:fldChar w:fldCharType="separate"/>
      </w:r>
      <w:r>
        <w:rPr>
          <w:rFonts w:ascii="Times New Roman" w:eastAsia="Times New Roman" w:hAnsi="Times New Roman" w:cs="Times New Roman"/>
          <w:color w:val="000000"/>
        </w:rPr>
        <w:t>1.1</w:t>
      </w:r>
      <w:r>
        <w:rPr>
          <w:rFonts w:ascii="Times New Roman" w:eastAsia="Times New Roman" w:hAnsi="Times New Roman" w:cs="Times New Roman"/>
          <w:color w:val="000000"/>
        </w:rPr>
        <w:tab/>
        <w:t>Hiện trạng</w:t>
      </w:r>
      <w:r>
        <w:rPr>
          <w:rFonts w:ascii="Times New Roman" w:eastAsia="Times New Roman" w:hAnsi="Times New Roman" w:cs="Times New Roman"/>
          <w:color w:val="000000"/>
        </w:rPr>
        <w:tab/>
        <w:t>2</w:t>
      </w:r>
    </w:p>
    <w:p w14:paraId="51200CD8"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"_heading=h.3znysh7" </w:instrText>
      </w:r>
      <w:r>
        <w:fldChar w:fldCharType="separate"/>
      </w:r>
      <w:r>
        <w:rPr>
          <w:rFonts w:ascii="Times New Roman" w:eastAsia="Times New Roman" w:hAnsi="Times New Roman" w:cs="Times New Roman"/>
          <w:color w:val="000000"/>
        </w:rPr>
        <w:t>1.2</w:t>
      </w:r>
      <w:r>
        <w:rPr>
          <w:rFonts w:ascii="Times New Roman" w:eastAsia="Times New Roman" w:hAnsi="Times New Roman" w:cs="Times New Roman"/>
          <w:color w:val="000000"/>
        </w:rPr>
        <w:tab/>
        <w:t>Yêu cầu hệ thống</w:t>
      </w:r>
      <w:r>
        <w:rPr>
          <w:rFonts w:ascii="Times New Roman" w:eastAsia="Times New Roman" w:hAnsi="Times New Roman" w:cs="Times New Roman"/>
          <w:color w:val="000000"/>
        </w:rPr>
        <w:tab/>
        <w:t>2</w:t>
      </w:r>
    </w:p>
    <w:p w14:paraId="5599AD7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rPr>
      </w:pPr>
      <w:r>
        <w:fldChar w:fldCharType="end"/>
      </w:r>
      <w:hyperlink w:anchor="_heading=h.2et92p0">
        <w:r>
          <w:rPr>
            <w:rFonts w:ascii="Times New Roman" w:eastAsia="Times New Roman" w:hAnsi="Times New Roman" w:cs="Times New Roman"/>
            <w:color w:val="000000"/>
          </w:rPr>
          <w:t>1.3</w:t>
        </w:r>
        <w:r>
          <w:rPr>
            <w:rFonts w:ascii="Times New Roman" w:eastAsia="Times New Roman" w:hAnsi="Times New Roman" w:cs="Times New Roman"/>
            <w:color w:val="000000"/>
          </w:rPr>
          <w:tab/>
          <w:t>Use case</w:t>
        </w:r>
        <w:r>
          <w:rPr>
            <w:rFonts w:ascii="Times New Roman" w:eastAsia="Times New Roman" w:hAnsi="Times New Roman" w:cs="Times New Roman"/>
            <w:color w:val="000000"/>
          </w:rPr>
          <w:tab/>
          <w:t>2</w:t>
        </w:r>
      </w:hyperlink>
    </w:p>
    <w:p w14:paraId="03A140E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rPr>
          <w:rFonts w:ascii="Times New Roman" w:eastAsia="Times New Roman" w:hAnsi="Times New Roman" w:cs="Times New Roman"/>
        </w:rPr>
      </w:pPr>
      <w:r>
        <w:rPr>
          <w:rFonts w:ascii="Times New Roman" w:eastAsia="Times New Roman" w:hAnsi="Times New Roman" w:cs="Times New Roman"/>
        </w:rPr>
        <w:t xml:space="preserve">         1.3.1 Mô tả Use Case                                                                                                                      2                                                        </w:t>
      </w:r>
      <w:r>
        <w:fldChar w:fldCharType="begin"/>
      </w:r>
      <w:r>
        <w:instrText xml:space="preserve"> HYPERLINK \l "_heading=h.2et92p0" </w:instrText>
      </w:r>
      <w:r>
        <w:fldChar w:fldCharType="separate"/>
      </w:r>
    </w:p>
    <w:p w14:paraId="5C444D2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"_heading=h.tyjcwt" </w:instrText>
      </w:r>
      <w:r>
        <w:fldChar w:fldCharType="separate"/>
      </w:r>
      <w:r>
        <w:rPr>
          <w:rFonts w:ascii="Times New Roman" w:eastAsia="Times New Roman" w:hAnsi="Times New Roman" w:cs="Times New Roman"/>
          <w:color w:val="000000"/>
        </w:rPr>
        <w:t>2</w:t>
      </w:r>
      <w:r>
        <w:rPr>
          <w:rFonts w:ascii="Times New Roman" w:eastAsia="Times New Roman" w:hAnsi="Times New Roman" w:cs="Times New Roman"/>
          <w:color w:val="000000"/>
        </w:rPr>
        <w:tab/>
        <w:t>Thiết kế</w:t>
      </w:r>
      <w:r>
        <w:rPr>
          <w:rFonts w:ascii="Times New Roman" w:eastAsia="Times New Roman" w:hAnsi="Times New Roman" w:cs="Times New Roman"/>
          <w:color w:val="000000"/>
        </w:rPr>
        <w:tab/>
        <w:t>2</w:t>
      </w:r>
    </w:p>
    <w:p w14:paraId="43511D46"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"_heading=h.3dy6vkm" </w:instrText>
      </w:r>
      <w:r>
        <w:fldChar w:fldCharType="separate"/>
      </w:r>
      <w:r>
        <w:rPr>
          <w:rFonts w:ascii="Times New Roman" w:eastAsia="Times New Roman" w:hAnsi="Times New Roman" w:cs="Times New Roman"/>
          <w:color w:val="000000"/>
        </w:rPr>
        <w:t>2.1</w:t>
      </w:r>
      <w:r>
        <w:rPr>
          <w:rFonts w:ascii="Times New Roman" w:eastAsia="Times New Roman" w:hAnsi="Times New Roman" w:cs="Times New Roman"/>
          <w:color w:val="000000"/>
        </w:rPr>
        <w:tab/>
        <w:t>Mô hình triển khai</w:t>
      </w:r>
      <w:r>
        <w:rPr>
          <w:rFonts w:ascii="Times New Roman" w:eastAsia="Times New Roman" w:hAnsi="Times New Roman" w:cs="Times New Roman"/>
          <w:color w:val="000000"/>
        </w:rPr>
        <w:tab/>
        <w:t>2</w:t>
      </w:r>
    </w:p>
    <w:p w14:paraId="19DCD82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"_heading=h.1t3h5sf" </w:instrText>
      </w:r>
      <w:r>
        <w:fldChar w:fldCharType="separate"/>
      </w:r>
      <w:r>
        <w:rPr>
          <w:rFonts w:ascii="Times New Roman" w:eastAsia="Times New Roman" w:hAnsi="Times New Roman" w:cs="Times New Roman"/>
          <w:color w:val="000000"/>
        </w:rPr>
        <w:t>2.2</w:t>
      </w:r>
      <w:r>
        <w:rPr>
          <w:rFonts w:ascii="Times New Roman" w:eastAsia="Times New Roman" w:hAnsi="Times New Roman" w:cs="Times New Roman"/>
          <w:color w:val="000000"/>
        </w:rPr>
        <w:tab/>
        <w:t>Thiết kế CSDL</w:t>
      </w:r>
      <w:r>
        <w:rPr>
          <w:rFonts w:ascii="Times New Roman" w:eastAsia="Times New Roman" w:hAnsi="Times New Roman" w:cs="Times New Roman"/>
          <w:color w:val="000000"/>
        </w:rPr>
        <w:tab/>
        <w:t>2</w:t>
      </w:r>
    </w:p>
    <w:p w14:paraId="485E16B5"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"_heading=h.4d34og8" </w:instrText>
      </w:r>
      <w:r>
        <w:fldChar w:fldCharType="separate"/>
      </w:r>
      <w:r>
        <w:rPr>
          <w:rFonts w:ascii="Times New Roman" w:eastAsia="Times New Roman" w:hAnsi="Times New Roman" w:cs="Times New Roman"/>
          <w:color w:val="000000"/>
        </w:rPr>
        <w:t>2.2.1</w:t>
      </w:r>
      <w:r>
        <w:rPr>
          <w:rFonts w:ascii="Times New Roman" w:eastAsia="Times New Roman" w:hAnsi="Times New Roman" w:cs="Times New Roman"/>
          <w:color w:val="000000"/>
        </w:rPr>
        <w:tab/>
        <w:t>Sơ đồ quan hệ thực thể</w:t>
      </w:r>
      <w:r>
        <w:rPr>
          <w:rFonts w:ascii="Times New Roman" w:eastAsia="Times New Roman" w:hAnsi="Times New Roman" w:cs="Times New Roman"/>
          <w:color w:val="000000"/>
        </w:rPr>
        <w:tab/>
        <w:t>2</w:t>
      </w:r>
    </w:p>
    <w:p w14:paraId="5C99E7D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"_heading=h.2s8eyo1" </w:instrText>
      </w:r>
      <w:r>
        <w:fldChar w:fldCharType="separate"/>
      </w:r>
      <w:r>
        <w:rPr>
          <w:rFonts w:ascii="Times New Roman" w:eastAsia="Times New Roman" w:hAnsi="Times New Roman" w:cs="Times New Roman"/>
          <w:color w:val="000000"/>
        </w:rPr>
        <w:t>2.2.2</w:t>
      </w:r>
      <w:r>
        <w:rPr>
          <w:rFonts w:ascii="Times New Roman" w:eastAsia="Times New Roman" w:hAnsi="Times New Roman" w:cs="Times New Roman"/>
          <w:color w:val="000000"/>
        </w:rPr>
        <w:tab/>
        <w:t>Thiết kế chi tiết các thực thể</w:t>
      </w:r>
      <w:r>
        <w:rPr>
          <w:rFonts w:ascii="Times New Roman" w:eastAsia="Times New Roman" w:hAnsi="Times New Roman" w:cs="Times New Roman"/>
          <w:color w:val="000000"/>
        </w:rPr>
        <w:tab/>
        <w:t>2</w:t>
      </w:r>
    </w:p>
    <w:p w14:paraId="1760AF0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"_heading=h.17dp8vu" </w:instrText>
      </w:r>
      <w:r>
        <w:fldChar w:fldCharType="separate"/>
      </w:r>
      <w:r>
        <w:rPr>
          <w:rFonts w:ascii="Times New Roman" w:eastAsia="Times New Roman" w:hAnsi="Times New Roman" w:cs="Times New Roman"/>
          <w:color w:val="000000"/>
        </w:rPr>
        <w:t>2.3</w:t>
      </w:r>
      <w:r>
        <w:rPr>
          <w:rFonts w:ascii="Times New Roman" w:eastAsia="Times New Roman" w:hAnsi="Times New Roman" w:cs="Times New Roman"/>
          <w:color w:val="000000"/>
        </w:rPr>
        <w:tab/>
        <w:t>Thiết kế giao diện</w:t>
      </w:r>
      <w:r>
        <w:rPr>
          <w:rFonts w:ascii="Times New Roman" w:eastAsia="Times New Roman" w:hAnsi="Times New Roman" w:cs="Times New Roman"/>
          <w:color w:val="000000"/>
        </w:rPr>
        <w:tab/>
        <w:t>2</w:t>
      </w:r>
    </w:p>
    <w:p w14:paraId="73284E2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"_heading=h.3rdcrjn" </w:instrText>
      </w:r>
      <w:r>
        <w:fldChar w:fldCharType="separate"/>
      </w:r>
      <w:r>
        <w:rPr>
          <w:rFonts w:ascii="Times New Roman" w:eastAsia="Times New Roman" w:hAnsi="Times New Roman" w:cs="Times New Roman"/>
          <w:color w:val="000000"/>
        </w:rPr>
        <w:t>2.3.1</w:t>
      </w:r>
      <w:r>
        <w:rPr>
          <w:rFonts w:ascii="Times New Roman" w:eastAsia="Times New Roman" w:hAnsi="Times New Roman" w:cs="Times New Roman"/>
          <w:color w:val="000000"/>
        </w:rPr>
        <w:tab/>
        <w:t>Sơ đồ tổ chức giao diện</w:t>
      </w:r>
      <w:r>
        <w:rPr>
          <w:rFonts w:ascii="Times New Roman" w:eastAsia="Times New Roman" w:hAnsi="Times New Roman" w:cs="Times New Roman"/>
          <w:color w:val="000000"/>
        </w:rPr>
        <w:tab/>
        <w:t>2</w:t>
      </w:r>
    </w:p>
    <w:p w14:paraId="6C4C06F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"_heading=h.26in1rg" </w:instrText>
      </w:r>
      <w:r>
        <w:fldChar w:fldCharType="separate"/>
      </w:r>
      <w:r>
        <w:rPr>
          <w:rFonts w:ascii="Times New Roman" w:eastAsia="Times New Roman" w:hAnsi="Times New Roman" w:cs="Times New Roman"/>
          <w:color w:val="000000"/>
        </w:rPr>
        <w:t>2.3.2</w:t>
      </w:r>
      <w:r>
        <w:rPr>
          <w:rFonts w:ascii="Times New Roman" w:eastAsia="Times New Roman" w:hAnsi="Times New Roman" w:cs="Times New Roman"/>
          <w:color w:val="000000"/>
        </w:rPr>
        <w:tab/>
        <w:t>Thiết kế giao diện cho các chức năng nghiệp vụ</w:t>
      </w:r>
      <w:r>
        <w:rPr>
          <w:rFonts w:ascii="Times New Roman" w:eastAsia="Times New Roman" w:hAnsi="Times New Roman" w:cs="Times New Roman"/>
          <w:color w:val="000000"/>
        </w:rPr>
        <w:tab/>
        <w:t>2</w:t>
      </w:r>
    </w:p>
    <w:p w14:paraId="3BB4EE74"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"_heading=h.lnxbz9" </w:instrText>
      </w:r>
      <w:r>
        <w:fldChar w:fldCharType="separate"/>
      </w:r>
      <w:r>
        <w:rPr>
          <w:rFonts w:ascii="Times New Roman" w:eastAsia="Times New Roman" w:hAnsi="Times New Roman" w:cs="Times New Roman"/>
          <w:color w:val="000000"/>
        </w:rPr>
        <w:t>3</w:t>
      </w:r>
      <w:r>
        <w:rPr>
          <w:rFonts w:ascii="Times New Roman" w:eastAsia="Times New Roman" w:hAnsi="Times New Roman" w:cs="Times New Roman"/>
          <w:color w:val="000000"/>
        </w:rPr>
        <w:tab/>
        <w:t>Thực hiện viết mã</w:t>
      </w:r>
      <w:r>
        <w:rPr>
          <w:rFonts w:ascii="Times New Roman" w:eastAsia="Times New Roman" w:hAnsi="Times New Roman" w:cs="Times New Roman"/>
          <w:color w:val="000000"/>
        </w:rPr>
        <w:tab/>
        <w:t>2</w:t>
      </w:r>
    </w:p>
    <w:p w14:paraId="272CAA30"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hyperlink w:anchor="_heading=h.35nkun2">
        <w:r>
          <w:rPr>
            <w:rFonts w:ascii="Times New Roman" w:eastAsia="Times New Roman" w:hAnsi="Times New Roman" w:cs="Times New Roman"/>
            <w:color w:val="000000"/>
          </w:rPr>
          <w:t>3.1</w:t>
        </w:r>
        <w:r>
          <w:rPr>
            <w:rFonts w:ascii="Times New Roman" w:eastAsia="Times New Roman" w:hAnsi="Times New Roman" w:cs="Times New Roman"/>
            <w:color w:val="000000"/>
          </w:rPr>
          <w:tab/>
          <w:t>Viết mã tạo CSDL</w:t>
        </w:r>
        <w:r>
          <w:rPr>
            <w:rFonts w:ascii="Times New Roman" w:eastAsia="Times New Roman" w:hAnsi="Times New Roman" w:cs="Times New Roman"/>
            <w:color w:val="000000"/>
          </w:rPr>
          <w:tab/>
          <w:t>2</w:t>
        </w:r>
      </w:hyperlink>
    </w:p>
    <w:p w14:paraId="7789C94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begin"/>
      </w:r>
      <w:r>
        <w:instrText xml:space="preserve"> HYPERLINK \l "_heading=h.1ksv4uv" </w:instrText>
      </w:r>
      <w:r>
        <w:fldChar w:fldCharType="separate"/>
      </w:r>
      <w:r>
        <w:rPr>
          <w:rFonts w:ascii="Times New Roman" w:eastAsia="Times New Roman" w:hAnsi="Times New Roman" w:cs="Times New Roman"/>
          <w:color w:val="000000"/>
        </w:rPr>
        <w:t>3.1.1</w:t>
      </w:r>
      <w:r>
        <w:rPr>
          <w:rFonts w:ascii="Times New Roman" w:eastAsia="Times New Roman" w:hAnsi="Times New Roman" w:cs="Times New Roman"/>
          <w:color w:val="000000"/>
        </w:rPr>
        <w:tab/>
        <w:t>Tạo CSDL</w:t>
      </w:r>
      <w:r>
        <w:rPr>
          <w:rFonts w:ascii="Times New Roman" w:eastAsia="Times New Roman" w:hAnsi="Times New Roman" w:cs="Times New Roman"/>
          <w:color w:val="000000"/>
        </w:rPr>
        <w:tab/>
        <w:t>2</w:t>
      </w:r>
    </w:p>
    <w:p w14:paraId="7BFC955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"_heading=h.44sinio" </w:instrText>
      </w:r>
      <w:r>
        <w:fldChar w:fldCharType="separate"/>
      </w:r>
      <w:r>
        <w:rPr>
          <w:rFonts w:ascii="Times New Roman" w:eastAsia="Times New Roman" w:hAnsi="Times New Roman" w:cs="Times New Roman"/>
          <w:color w:val="000000"/>
        </w:rPr>
        <w:t>3.1.2</w:t>
      </w:r>
      <w:r>
        <w:rPr>
          <w:rFonts w:ascii="Times New Roman" w:eastAsia="Times New Roman" w:hAnsi="Times New Roman" w:cs="Times New Roman"/>
          <w:color w:val="000000"/>
        </w:rPr>
        <w:tab/>
        <w:t>SQL truy vấn và thao tác</w:t>
      </w:r>
      <w:r>
        <w:rPr>
          <w:rFonts w:ascii="Times New Roman" w:eastAsia="Times New Roman" w:hAnsi="Times New Roman" w:cs="Times New Roman"/>
          <w:color w:val="000000"/>
        </w:rPr>
        <w:tab/>
        <w:t>2</w:t>
      </w:r>
    </w:p>
    <w:p w14:paraId="23F9387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"_heading=h.2jxsxqh" </w:instrText>
      </w:r>
      <w:r>
        <w:fldChar w:fldCharType="separate"/>
      </w:r>
      <w:r>
        <w:rPr>
          <w:rFonts w:ascii="Times New Roman" w:eastAsia="Times New Roman" w:hAnsi="Times New Roman" w:cs="Times New Roman"/>
          <w:color w:val="000000"/>
        </w:rPr>
        <w:t>3.1.3</w:t>
      </w:r>
      <w:r>
        <w:rPr>
          <w:rFonts w:ascii="Times New Roman" w:eastAsia="Times New Roman" w:hAnsi="Times New Roman" w:cs="Times New Roman"/>
          <w:color w:val="000000"/>
        </w:rPr>
        <w:tab/>
        <w:t>Các thủ tục lưu tổng hợp thống kê</w:t>
      </w:r>
      <w:r>
        <w:rPr>
          <w:rFonts w:ascii="Times New Roman" w:eastAsia="Times New Roman" w:hAnsi="Times New Roman" w:cs="Times New Roman"/>
          <w:color w:val="000000"/>
        </w:rPr>
        <w:tab/>
        <w:t>2</w:t>
      </w:r>
    </w:p>
    <w:p w14:paraId="2AF8FB30"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"_heading=h.z337ya" </w:instrText>
      </w:r>
      <w:r>
        <w:fldChar w:fldCharType="separate"/>
      </w:r>
      <w:r>
        <w:rPr>
          <w:rFonts w:ascii="Times New Roman" w:eastAsia="Times New Roman" w:hAnsi="Times New Roman" w:cs="Times New Roman"/>
          <w:color w:val="000000"/>
        </w:rPr>
        <w:t>3.2</w:t>
      </w:r>
      <w:r>
        <w:rPr>
          <w:rFonts w:ascii="Times New Roman" w:eastAsia="Times New Roman" w:hAnsi="Times New Roman" w:cs="Times New Roman"/>
          <w:color w:val="000000"/>
        </w:rPr>
        <w:tab/>
        <w:t>Lập trình JDBC</w:t>
      </w:r>
      <w:r>
        <w:rPr>
          <w:rFonts w:ascii="Times New Roman" w:eastAsia="Times New Roman" w:hAnsi="Times New Roman" w:cs="Times New Roman"/>
          <w:color w:val="000000"/>
        </w:rPr>
        <w:tab/>
        <w:t>3</w:t>
      </w:r>
    </w:p>
    <w:p w14:paraId="2CC929D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"_heading=h.3j2qqm3" </w:instrText>
      </w:r>
      <w:r>
        <w:fldChar w:fldCharType="separate"/>
      </w:r>
      <w:r>
        <w:rPr>
          <w:rFonts w:ascii="Times New Roman" w:eastAsia="Times New Roman" w:hAnsi="Times New Roman" w:cs="Times New Roman"/>
          <w:color w:val="000000"/>
        </w:rPr>
        <w:t>3.2.1</w:t>
      </w:r>
      <w:r>
        <w:rPr>
          <w:rFonts w:ascii="Times New Roman" w:eastAsia="Times New Roman" w:hAnsi="Times New Roman" w:cs="Times New Roman"/>
          <w:color w:val="000000"/>
        </w:rPr>
        <w:tab/>
        <w:t>Lớp hỗ trợ</w:t>
      </w:r>
      <w:r>
        <w:rPr>
          <w:rFonts w:ascii="Times New Roman" w:eastAsia="Times New Roman" w:hAnsi="Times New Roman" w:cs="Times New Roman"/>
          <w:color w:val="000000"/>
        </w:rPr>
        <w:tab/>
        <w:t>3</w:t>
      </w:r>
    </w:p>
    <w:p w14:paraId="3C5803C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"_heading=h.1y810tw" </w:instrText>
      </w:r>
      <w:r>
        <w:fldChar w:fldCharType="separate"/>
      </w:r>
      <w:r>
        <w:rPr>
          <w:rFonts w:ascii="Times New Roman" w:eastAsia="Times New Roman" w:hAnsi="Times New Roman" w:cs="Times New Roman"/>
          <w:color w:val="000000"/>
        </w:rPr>
        <w:t>3.2.2</w:t>
      </w:r>
      <w:r>
        <w:rPr>
          <w:rFonts w:ascii="Times New Roman" w:eastAsia="Times New Roman" w:hAnsi="Times New Roman" w:cs="Times New Roman"/>
          <w:color w:val="000000"/>
        </w:rPr>
        <w:tab/>
        <w:t>Model class - Các lớp mô tả dữ liệu</w:t>
      </w:r>
      <w:r>
        <w:rPr>
          <w:rFonts w:ascii="Times New Roman" w:eastAsia="Times New Roman" w:hAnsi="Times New Roman" w:cs="Times New Roman"/>
          <w:color w:val="000000"/>
        </w:rPr>
        <w:tab/>
        <w:t>3</w:t>
      </w:r>
    </w:p>
    <w:p w14:paraId="1796239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"_heading=h.4i7ojhp" </w:instrText>
      </w:r>
      <w:r>
        <w:fldChar w:fldCharType="separate"/>
      </w:r>
      <w:r>
        <w:rPr>
          <w:rFonts w:ascii="Times New Roman" w:eastAsia="Times New Roman" w:hAnsi="Times New Roman" w:cs="Times New Roman"/>
          <w:color w:val="000000"/>
        </w:rPr>
        <w:t>3.2.3</w:t>
      </w:r>
      <w:r>
        <w:rPr>
          <w:rFonts w:ascii="Times New Roman" w:eastAsia="Times New Roman" w:hAnsi="Times New Roman" w:cs="Times New Roman"/>
          <w:color w:val="000000"/>
        </w:rPr>
        <w:tab/>
        <w:t>DAO Class - Các lớp truy xuất dữ liệu</w:t>
      </w:r>
      <w:r>
        <w:rPr>
          <w:rFonts w:ascii="Times New Roman" w:eastAsia="Times New Roman" w:hAnsi="Times New Roman" w:cs="Times New Roman"/>
          <w:color w:val="000000"/>
        </w:rPr>
        <w:tab/>
        <w:t>3</w:t>
      </w:r>
    </w:p>
    <w:p w14:paraId="75DF3A94"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"_heading=h.2xcytpi" </w:instrText>
      </w:r>
      <w:r>
        <w:fldChar w:fldCharType="separate"/>
      </w:r>
      <w:r>
        <w:rPr>
          <w:rFonts w:ascii="Times New Roman" w:eastAsia="Times New Roman" w:hAnsi="Times New Roman" w:cs="Times New Roman"/>
          <w:color w:val="000000"/>
        </w:rPr>
        <w:t>3.3</w:t>
      </w:r>
      <w:r>
        <w:rPr>
          <w:rFonts w:ascii="Times New Roman" w:eastAsia="Times New Roman" w:hAnsi="Times New Roman" w:cs="Times New Roman"/>
          <w:color w:val="000000"/>
        </w:rPr>
        <w:tab/>
        <w:t>Viết mã cho ứng dụng</w:t>
      </w:r>
      <w:r>
        <w:rPr>
          <w:rFonts w:ascii="Times New Roman" w:eastAsia="Times New Roman" w:hAnsi="Times New Roman" w:cs="Times New Roman"/>
          <w:color w:val="000000"/>
        </w:rPr>
        <w:tab/>
        <w:t>3</w:t>
      </w:r>
    </w:p>
    <w:p w14:paraId="0FD735D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"_heading=h.1ci93xb" </w:instrText>
      </w:r>
      <w:r>
        <w:fldChar w:fldCharType="separate"/>
      </w:r>
      <w:r>
        <w:rPr>
          <w:rFonts w:ascii="Times New Roman" w:eastAsia="Times New Roman" w:hAnsi="Times New Roman" w:cs="Times New Roman"/>
          <w:color w:val="000000"/>
        </w:rPr>
        <w:t>3.3.1</w:t>
      </w:r>
      <w:r>
        <w:rPr>
          <w:rFonts w:ascii="Times New Roman" w:eastAsia="Times New Roman" w:hAnsi="Times New Roman" w:cs="Times New Roman"/>
          <w:color w:val="000000"/>
        </w:rPr>
        <w:tab/>
        <w:t>Xử lý Form X</w:t>
      </w:r>
      <w:r>
        <w:rPr>
          <w:rFonts w:ascii="Times New Roman" w:eastAsia="Times New Roman" w:hAnsi="Times New Roman" w:cs="Times New Roman"/>
          <w:color w:val="000000"/>
        </w:rPr>
        <w:tab/>
        <w:t>3</w:t>
      </w:r>
    </w:p>
    <w:p w14:paraId="4E39D039"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"_heading=h.3whwml4" </w:instrText>
      </w:r>
      <w:r>
        <w:fldChar w:fldCharType="separate"/>
      </w:r>
      <w:r>
        <w:rPr>
          <w:rFonts w:ascii="Times New Roman" w:eastAsia="Times New Roman" w:hAnsi="Times New Roman" w:cs="Times New Roman"/>
          <w:color w:val="000000"/>
        </w:rPr>
        <w:t>3.3.2</w:t>
      </w:r>
      <w:r>
        <w:rPr>
          <w:rFonts w:ascii="Times New Roman" w:eastAsia="Times New Roman" w:hAnsi="Times New Roman" w:cs="Times New Roman"/>
          <w:color w:val="000000"/>
        </w:rPr>
        <w:tab/>
        <w:t>Xử lý Form Y</w:t>
      </w:r>
      <w:r>
        <w:rPr>
          <w:rFonts w:ascii="Times New Roman" w:eastAsia="Times New Roman" w:hAnsi="Times New Roman" w:cs="Times New Roman"/>
          <w:color w:val="000000"/>
        </w:rPr>
        <w:tab/>
        <w:t>3</w:t>
      </w:r>
    </w:p>
    <w:p w14:paraId="1AF6075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"_heading=h.2bn6wsx" </w:instrText>
      </w:r>
      <w:r>
        <w:fldChar w:fldCharType="separate"/>
      </w:r>
      <w:r>
        <w:rPr>
          <w:rFonts w:ascii="Times New Roman" w:eastAsia="Times New Roman" w:hAnsi="Times New Roman" w:cs="Times New Roman"/>
          <w:color w:val="000000"/>
        </w:rPr>
        <w:t>4</w:t>
      </w:r>
      <w:r>
        <w:rPr>
          <w:rFonts w:ascii="Times New Roman" w:eastAsia="Times New Roman" w:hAnsi="Times New Roman" w:cs="Times New Roman"/>
          <w:color w:val="000000"/>
        </w:rPr>
        <w:tab/>
        <w:t>Kiểm thử</w:t>
      </w:r>
      <w:r>
        <w:rPr>
          <w:rFonts w:ascii="Times New Roman" w:eastAsia="Times New Roman" w:hAnsi="Times New Roman" w:cs="Times New Roman"/>
          <w:color w:val="000000"/>
        </w:rPr>
        <w:tab/>
        <w:t>3</w:t>
      </w:r>
    </w:p>
    <w:p w14:paraId="6B84F01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"_heading=h.qsh70q" </w:instrText>
      </w:r>
      <w:r>
        <w:fldChar w:fldCharType="separate"/>
      </w:r>
      <w:r>
        <w:rPr>
          <w:rFonts w:ascii="Times New Roman" w:eastAsia="Times New Roman" w:hAnsi="Times New Roman" w:cs="Times New Roman"/>
          <w:color w:val="000000"/>
        </w:rPr>
        <w:t>4.1</w:t>
      </w:r>
      <w:r>
        <w:rPr>
          <w:rFonts w:ascii="Times New Roman" w:eastAsia="Times New Roman" w:hAnsi="Times New Roman" w:cs="Times New Roman"/>
          <w:color w:val="000000"/>
        </w:rPr>
        <w:tab/>
        <w:t>Kiểm thử form X</w:t>
      </w:r>
      <w:r>
        <w:rPr>
          <w:rFonts w:ascii="Times New Roman" w:eastAsia="Times New Roman" w:hAnsi="Times New Roman" w:cs="Times New Roman"/>
          <w:color w:val="000000"/>
        </w:rPr>
        <w:tab/>
        <w:t>3</w:t>
      </w:r>
    </w:p>
    <w:p w14:paraId="65FABD5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"_heading=h.3as4poj" </w:instrText>
      </w:r>
      <w:r>
        <w:fldChar w:fldCharType="separate"/>
      </w:r>
      <w:r>
        <w:rPr>
          <w:rFonts w:ascii="Times New Roman" w:eastAsia="Times New Roman" w:hAnsi="Times New Roman" w:cs="Times New Roman"/>
          <w:color w:val="000000"/>
        </w:rPr>
        <w:t>4.2</w:t>
      </w:r>
      <w:r>
        <w:rPr>
          <w:rFonts w:ascii="Times New Roman" w:eastAsia="Times New Roman" w:hAnsi="Times New Roman" w:cs="Times New Roman"/>
          <w:color w:val="000000"/>
        </w:rPr>
        <w:tab/>
        <w:t>Kiểm thử form Y</w:t>
      </w:r>
      <w:r>
        <w:rPr>
          <w:rFonts w:ascii="Times New Roman" w:eastAsia="Times New Roman" w:hAnsi="Times New Roman" w:cs="Times New Roman"/>
          <w:color w:val="000000"/>
        </w:rPr>
        <w:tab/>
        <w:t>3</w:t>
      </w:r>
    </w:p>
    <w:p w14:paraId="5F3F053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"_heading=h.1pxezwc" </w:instrText>
      </w:r>
      <w:r>
        <w:fldChar w:fldCharType="separate"/>
      </w:r>
      <w:r>
        <w:rPr>
          <w:rFonts w:ascii="Times New Roman" w:eastAsia="Times New Roman" w:hAnsi="Times New Roman" w:cs="Times New Roman"/>
          <w:color w:val="000000"/>
        </w:rPr>
        <w:t>5</w:t>
      </w:r>
      <w:r>
        <w:rPr>
          <w:rFonts w:ascii="Times New Roman" w:eastAsia="Times New Roman" w:hAnsi="Times New Roman" w:cs="Times New Roman"/>
          <w:color w:val="000000"/>
        </w:rPr>
        <w:tab/>
        <w:t>Đóng gói và triển khai</w:t>
      </w:r>
      <w:r>
        <w:rPr>
          <w:rFonts w:ascii="Times New Roman" w:eastAsia="Times New Roman" w:hAnsi="Times New Roman" w:cs="Times New Roman"/>
          <w:color w:val="000000"/>
        </w:rPr>
        <w:tab/>
        <w:t>3</w:t>
      </w:r>
    </w:p>
    <w:p w14:paraId="0FB8729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"_heading=h.49x2ik5" </w:instrText>
      </w:r>
      <w:r>
        <w:fldChar w:fldCharType="separate"/>
      </w:r>
      <w:r>
        <w:rPr>
          <w:rFonts w:ascii="Times New Roman" w:eastAsia="Times New Roman" w:hAnsi="Times New Roman" w:cs="Times New Roman"/>
          <w:color w:val="000000"/>
        </w:rPr>
        <w:t>5.1</w:t>
      </w:r>
      <w:r>
        <w:rPr>
          <w:rFonts w:ascii="Times New Roman" w:eastAsia="Times New Roman" w:hAnsi="Times New Roman" w:cs="Times New Roman"/>
          <w:color w:val="000000"/>
        </w:rPr>
        <w:tab/>
        <w:t>Hướng dẫn chuyển đổi jar thành exe</w:t>
      </w:r>
      <w:r>
        <w:rPr>
          <w:rFonts w:ascii="Times New Roman" w:eastAsia="Times New Roman" w:hAnsi="Times New Roman" w:cs="Times New Roman"/>
          <w:color w:val="000000"/>
        </w:rPr>
        <w:tab/>
        <w:t>3</w:t>
      </w:r>
    </w:p>
    <w:p w14:paraId="3211C422"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"_heading=h.2p2csry" </w:instrText>
      </w:r>
      <w:r>
        <w:fldChar w:fldCharType="separate"/>
      </w:r>
      <w:r>
        <w:rPr>
          <w:rFonts w:ascii="Times New Roman" w:eastAsia="Times New Roman" w:hAnsi="Times New Roman" w:cs="Times New Roman"/>
          <w:color w:val="000000"/>
        </w:rPr>
        <w:t>5.2</w:t>
      </w:r>
      <w:r>
        <w:rPr>
          <w:rFonts w:ascii="Times New Roman" w:eastAsia="Times New Roman" w:hAnsi="Times New Roman" w:cs="Times New Roman"/>
          <w:color w:val="000000"/>
        </w:rPr>
        <w:tab/>
        <w:t>Hướng dẫn cài đặt triển khai</w:t>
      </w:r>
      <w:r>
        <w:rPr>
          <w:rFonts w:ascii="Times New Roman" w:eastAsia="Times New Roman" w:hAnsi="Times New Roman" w:cs="Times New Roman"/>
          <w:color w:val="000000"/>
        </w:rPr>
        <w:tab/>
        <w:t>3</w:t>
      </w:r>
    </w:p>
    <w:p w14:paraId="6E9E10AF" w14:textId="77777777" w:rsidR="00031266" w:rsidRDefault="0049755C">
      <w:pPr>
        <w:rPr>
          <w:rFonts w:ascii="Times New Roman" w:eastAsia="Times New Roman" w:hAnsi="Times New Roman" w:cs="Times New Roman"/>
          <w:b/>
          <w:color w:val="3C78D8"/>
          <w:sz w:val="40"/>
          <w:szCs w:val="40"/>
        </w:rPr>
      </w:pPr>
      <w:r>
        <w:fldChar w:fldCharType="end"/>
      </w:r>
      <w:r>
        <w:br w:type="page"/>
      </w:r>
      <w:r>
        <w:lastRenderedPageBreak/>
        <w:fldChar w:fldCharType="begin"/>
      </w:r>
      <w:r>
        <w:instrText xml:space="preserve"> HYPERLINK \l "_heading=h.2p2csry" </w:instrText>
      </w:r>
      <w:r>
        <w:fldChar w:fldCharType="separate"/>
      </w:r>
      <w:r>
        <w:rPr>
          <w:rFonts w:ascii="Times New Roman" w:eastAsia="Times New Roman" w:hAnsi="Times New Roman" w:cs="Times New Roman"/>
          <w:b/>
          <w:color w:val="3C78D8"/>
          <w:sz w:val="40"/>
          <w:szCs w:val="40"/>
        </w:rPr>
        <w:t>PHÂN CÔNG DỰ ÁN</w:t>
      </w:r>
    </w:p>
    <w:bookmarkStart w:id="0" w:name="_heading=h.tt7vm7tl46h6" w:colFirst="0" w:colLast="0"/>
    <w:bookmarkEnd w:id="0"/>
    <w:p w14:paraId="40F2FC97" w14:textId="77777777" w:rsidR="00031266" w:rsidRDefault="0049755C">
      <w:pPr>
        <w:rPr>
          <w:rFonts w:ascii="Times New Roman" w:eastAsia="Times New Roman" w:hAnsi="Times New Roman" w:cs="Times New Roman"/>
          <w:b/>
        </w:rPr>
      </w:pPr>
      <w:r>
        <w:fldChar w:fldCharType="end"/>
      </w:r>
      <w:r>
        <w:rPr>
          <w:rFonts w:ascii="Times New Roman" w:eastAsia="Times New Roman" w:hAnsi="Times New Roman" w:cs="Times New Roman"/>
          <w:b/>
        </w:rPr>
        <w:t>LỜI NÓI ĐẦU:</w:t>
      </w:r>
    </w:p>
    <w:bookmarkStart w:id="1" w:name="_heading=h.gjdgxs" w:colFirst="0" w:colLast="0"/>
    <w:bookmarkEnd w:id="1"/>
    <w:p w14:paraId="44D0FFCD" w14:textId="77777777" w:rsidR="00031266" w:rsidRDefault="0049755C">
      <w:pPr>
        <w:numPr>
          <w:ilvl w:val="0"/>
          <w:numId w:val="5"/>
        </w:numPr>
        <w:spacing w:after="0"/>
        <w:rPr>
          <w:rFonts w:ascii="Times New Roman" w:eastAsia="Times New Roman" w:hAnsi="Times New Roman" w:cs="Times New Roman"/>
        </w:rPr>
      </w:pPr>
      <w:r>
        <w:fldChar w:fldCharType="begin"/>
      </w:r>
      <w:r>
        <w:instrText>HYPERLINK \l "_heading=h.2p2csry" \h</w:instrText>
      </w:r>
      <w:r>
        <w:fldChar w:fldCharType="separate"/>
      </w:r>
      <w:r>
        <w:rPr>
          <w:rFonts w:ascii="Times New Roman" w:eastAsia="Times New Roman" w:hAnsi="Times New Roman" w:cs="Times New Roman"/>
        </w:rPr>
        <w:t xml:space="preserve">Vì tụi em là mong muốn sau môn học ai cũng có thể tự làm một dự </w:t>
      </w:r>
      <w:proofErr w:type="gramStart"/>
      <w:r>
        <w:rPr>
          <w:rFonts w:ascii="Times New Roman" w:eastAsia="Times New Roman" w:hAnsi="Times New Roman" w:cs="Times New Roman"/>
        </w:rPr>
        <w:t>án</w:t>
      </w:r>
      <w:proofErr w:type="gramEnd"/>
      <w:r>
        <w:rPr>
          <w:rFonts w:ascii="Times New Roman" w:eastAsia="Times New Roman" w:hAnsi="Times New Roman" w:cs="Times New Roman"/>
        </w:rPr>
        <w:t xml:space="preserve"> riêng cho mình, nên chúng em sẽ cùng nhau làm từng giai đoạn dự án</w:t>
      </w:r>
      <w:r>
        <w:rPr>
          <w:rFonts w:ascii="Times New Roman" w:eastAsia="Times New Roman" w:hAnsi="Times New Roman" w:cs="Times New Roman"/>
        </w:rPr>
        <w:fldChar w:fldCharType="end"/>
      </w:r>
      <w:r>
        <w:rPr>
          <w:rFonts w:ascii="Times New Roman" w:eastAsia="Times New Roman" w:hAnsi="Times New Roman" w:cs="Times New Roman"/>
        </w:rPr>
        <w:t>, chính vì thế nên chúng em sẽ không có phần công từng phần cho mỗi người, mà tất cả làm cùng nhau.</w:t>
      </w:r>
    </w:p>
    <w:p w14:paraId="20F2383C" w14:textId="77777777" w:rsidR="00031266" w:rsidRDefault="0049755C">
      <w:pPr>
        <w:numPr>
          <w:ilvl w:val="0"/>
          <w:numId w:val="5"/>
        </w:numPr>
        <w:spacing w:after="0"/>
        <w:rPr>
          <w:rFonts w:ascii="Times New Roman" w:eastAsia="Times New Roman" w:hAnsi="Times New Roman" w:cs="Times New Roman"/>
        </w:rPr>
      </w:pPr>
      <w:bookmarkStart w:id="2" w:name="_heading=h.gk9wdll66yb2" w:colFirst="0" w:colLast="0"/>
      <w:bookmarkEnd w:id="2"/>
      <w:r>
        <w:rPr>
          <w:rFonts w:ascii="Times New Roman" w:eastAsia="Times New Roman" w:hAnsi="Times New Roman" w:cs="Times New Roman"/>
        </w:rPr>
        <w:t>Tụi em quản lý dự án theo mô hình waterfall.</w:t>
      </w:r>
    </w:p>
    <w:p w14:paraId="07642AB2" w14:textId="77777777" w:rsidR="00031266" w:rsidRDefault="0049755C">
      <w:pPr>
        <w:numPr>
          <w:ilvl w:val="0"/>
          <w:numId w:val="5"/>
        </w:numPr>
        <w:rPr>
          <w:rFonts w:ascii="Times New Roman" w:eastAsia="Times New Roman" w:hAnsi="Times New Roman" w:cs="Times New Roman"/>
        </w:rPr>
      </w:pPr>
      <w:bookmarkStart w:id="3" w:name="_heading=h.ba7ff8j90fcx" w:colFirst="0" w:colLast="0"/>
      <w:bookmarkEnd w:id="3"/>
      <w:r>
        <w:rPr>
          <w:rFonts w:ascii="Times New Roman" w:eastAsia="Times New Roman" w:hAnsi="Times New Roman" w:cs="Times New Roman"/>
        </w:rPr>
        <w:t xml:space="preserve">Dưới đây là các kênh em chúng em đã sử dụng để làm dự án này. </w:t>
      </w:r>
      <w:r>
        <w:rPr>
          <w:rFonts w:ascii="Times New Roman" w:eastAsia="Times New Roman" w:hAnsi="Times New Roman" w:cs="Times New Roman"/>
        </w:rPr>
        <w:br/>
      </w:r>
    </w:p>
    <w:p w14:paraId="28C69A6D" w14:textId="77777777" w:rsidR="00031266" w:rsidRDefault="0049755C">
      <w:pPr>
        <w:rPr>
          <w:rFonts w:ascii="Times New Roman" w:eastAsia="Times New Roman" w:hAnsi="Times New Roman" w:cs="Times New Roman"/>
          <w:b/>
        </w:rPr>
      </w:pPr>
      <w:bookmarkStart w:id="4" w:name="_heading=h.8v3l70hnb6oj" w:colFirst="0" w:colLast="0"/>
      <w:bookmarkEnd w:id="4"/>
      <w:r>
        <w:rPr>
          <w:rFonts w:ascii="Times New Roman" w:eastAsia="Times New Roman" w:hAnsi="Times New Roman" w:cs="Times New Roman"/>
          <w:b/>
        </w:rPr>
        <w:t>Mô Hình Quản Lý Dự Án: WaterFall</w:t>
      </w:r>
    </w:p>
    <w:p w14:paraId="661EFE12" w14:textId="77777777" w:rsidR="00031266" w:rsidRDefault="0049755C">
      <w:pPr>
        <w:rPr>
          <w:rFonts w:ascii="Times New Roman" w:eastAsia="Times New Roman" w:hAnsi="Times New Roman" w:cs="Times New Roman"/>
        </w:rPr>
      </w:pPr>
      <w:bookmarkStart w:id="5" w:name="_heading=h.18xhjywndn3w" w:colFirst="0" w:colLast="0"/>
      <w:bookmarkEnd w:id="5"/>
      <w:r>
        <w:rPr>
          <w:rFonts w:ascii="Times New Roman" w:eastAsia="Times New Roman" w:hAnsi="Times New Roman" w:cs="Times New Roman"/>
          <w:noProof/>
        </w:rPr>
        <w:drawing>
          <wp:inline distT="114300" distB="114300" distL="114300" distR="114300" wp14:anchorId="59C5D87A" wp14:editId="160EB5E3">
            <wp:extent cx="5715000" cy="3460074"/>
            <wp:effectExtent l="0" t="0" r="0" b="0"/>
            <wp:docPr id="16462794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715000" cy="3460074"/>
                    </a:xfrm>
                    <a:prstGeom prst="rect">
                      <a:avLst/>
                    </a:prstGeom>
                    <a:ln/>
                  </pic:spPr>
                </pic:pic>
              </a:graphicData>
            </a:graphic>
          </wp:inline>
        </w:drawing>
      </w:r>
      <w:r>
        <w:br w:type="page"/>
      </w:r>
    </w:p>
    <w:p w14:paraId="4E05D467" w14:textId="77777777" w:rsidR="00031266" w:rsidRDefault="00031266">
      <w:pPr>
        <w:rPr>
          <w:rFonts w:ascii="Times New Roman" w:eastAsia="Times New Roman" w:hAnsi="Times New Roman" w:cs="Times New Roman"/>
        </w:rPr>
      </w:pPr>
      <w:bookmarkStart w:id="6" w:name="_heading=h.34ftu33ms0mv" w:colFirst="0" w:colLast="0"/>
      <w:bookmarkEnd w:id="6"/>
    </w:p>
    <w:p w14:paraId="50B2416B" w14:textId="77777777" w:rsidR="00031266" w:rsidRDefault="0049755C">
      <w:pPr>
        <w:rPr>
          <w:rFonts w:ascii="Times New Roman" w:eastAsia="Times New Roman" w:hAnsi="Times New Roman" w:cs="Times New Roman"/>
          <w:b/>
        </w:rPr>
      </w:pPr>
      <w:bookmarkStart w:id="7" w:name="_heading=h.c5dvynmmux96" w:colFirst="0" w:colLast="0"/>
      <w:bookmarkEnd w:id="7"/>
      <w:r>
        <w:rPr>
          <w:rFonts w:ascii="Times New Roman" w:eastAsia="Times New Roman" w:hAnsi="Times New Roman" w:cs="Times New Roman"/>
          <w:b/>
        </w:rPr>
        <w:t>Quản Lý CODE: Git &amp; Github.</w:t>
      </w:r>
    </w:p>
    <w:p w14:paraId="61848315" w14:textId="28B44279" w:rsidR="00031266" w:rsidRDefault="00A471C5">
      <w:pPr>
        <w:rPr>
          <w:rFonts w:ascii="Times New Roman" w:eastAsia="Times New Roman" w:hAnsi="Times New Roman" w:cs="Times New Roman"/>
        </w:rPr>
      </w:pPr>
      <w:bookmarkStart w:id="8" w:name="_heading=h.othm9p6ekv78" w:colFirst="0" w:colLast="0"/>
      <w:bookmarkEnd w:id="8"/>
      <w:r w:rsidRPr="00A471C5">
        <w:rPr>
          <w:rFonts w:ascii="Times New Roman" w:eastAsia="Times New Roman" w:hAnsi="Times New Roman" w:cs="Times New Roman"/>
          <w:noProof/>
        </w:rPr>
        <w:drawing>
          <wp:inline distT="0" distB="0" distL="0" distR="0" wp14:anchorId="6B68D30B" wp14:editId="631B485F">
            <wp:extent cx="5731510" cy="2975610"/>
            <wp:effectExtent l="0" t="0" r="2540" b="0"/>
            <wp:docPr id="63156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65034" name=""/>
                    <pic:cNvPicPr/>
                  </pic:nvPicPr>
                  <pic:blipFill>
                    <a:blip r:embed="rId12"/>
                    <a:stretch>
                      <a:fillRect/>
                    </a:stretch>
                  </pic:blipFill>
                  <pic:spPr>
                    <a:xfrm>
                      <a:off x="0" y="0"/>
                      <a:ext cx="5731510" cy="2975610"/>
                    </a:xfrm>
                    <a:prstGeom prst="rect">
                      <a:avLst/>
                    </a:prstGeom>
                  </pic:spPr>
                </pic:pic>
              </a:graphicData>
            </a:graphic>
          </wp:inline>
        </w:drawing>
      </w:r>
    </w:p>
    <w:p w14:paraId="33A594F8" w14:textId="2563B01C" w:rsidR="00031266" w:rsidRDefault="0073148F">
      <w:pPr>
        <w:rPr>
          <w:rFonts w:ascii="Times New Roman" w:eastAsia="Times New Roman" w:hAnsi="Times New Roman" w:cs="Times New Roman"/>
        </w:rPr>
      </w:pPr>
      <w:bookmarkStart w:id="9" w:name="_heading=h.jru6un1xzz03" w:colFirst="0" w:colLast="0"/>
      <w:bookmarkEnd w:id="9"/>
      <w:r w:rsidRPr="0073148F">
        <w:rPr>
          <w:rFonts w:ascii="Times New Roman" w:eastAsia="Times New Roman" w:hAnsi="Times New Roman" w:cs="Times New Roman"/>
          <w:noProof/>
        </w:rPr>
        <w:drawing>
          <wp:inline distT="0" distB="0" distL="0" distR="0" wp14:anchorId="013BC0AF" wp14:editId="518639C9">
            <wp:extent cx="5731510" cy="3866515"/>
            <wp:effectExtent l="0" t="0" r="2540" b="635"/>
            <wp:docPr id="83773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8052" name=""/>
                    <pic:cNvPicPr/>
                  </pic:nvPicPr>
                  <pic:blipFill>
                    <a:blip r:embed="rId13"/>
                    <a:stretch>
                      <a:fillRect/>
                    </a:stretch>
                  </pic:blipFill>
                  <pic:spPr>
                    <a:xfrm>
                      <a:off x="0" y="0"/>
                      <a:ext cx="5731510" cy="3866515"/>
                    </a:xfrm>
                    <a:prstGeom prst="rect">
                      <a:avLst/>
                    </a:prstGeom>
                  </pic:spPr>
                </pic:pic>
              </a:graphicData>
            </a:graphic>
          </wp:inline>
        </w:drawing>
      </w:r>
    </w:p>
    <w:p w14:paraId="7250CDD9" w14:textId="77777777" w:rsidR="00031266" w:rsidRDefault="0049755C">
      <w:pPr>
        <w:rPr>
          <w:rFonts w:ascii="Times New Roman" w:eastAsia="Times New Roman" w:hAnsi="Times New Roman" w:cs="Times New Roman"/>
        </w:rPr>
      </w:pPr>
      <w:bookmarkStart w:id="10" w:name="_heading=h.qfpaoc6q1puq" w:colFirst="0" w:colLast="0"/>
      <w:bookmarkEnd w:id="10"/>
      <w:r>
        <w:br w:type="page"/>
      </w:r>
    </w:p>
    <w:p w14:paraId="20F60348" w14:textId="77777777" w:rsidR="00031266" w:rsidRDefault="00031266">
      <w:pPr>
        <w:rPr>
          <w:rFonts w:ascii="Times New Roman" w:eastAsia="Times New Roman" w:hAnsi="Times New Roman" w:cs="Times New Roman"/>
        </w:rPr>
      </w:pPr>
      <w:bookmarkStart w:id="11" w:name="_heading=h.3z6gsvnv11gq" w:colFirst="0" w:colLast="0"/>
      <w:bookmarkEnd w:id="11"/>
    </w:p>
    <w:p w14:paraId="18E8A7F7" w14:textId="77777777" w:rsidR="00031266" w:rsidRDefault="0049755C">
      <w:pPr>
        <w:rPr>
          <w:rFonts w:ascii="Times New Roman" w:eastAsia="Times New Roman" w:hAnsi="Times New Roman" w:cs="Times New Roman"/>
          <w:b/>
        </w:rPr>
      </w:pPr>
      <w:bookmarkStart w:id="12" w:name="_heading=h.4jw30y5b3hx4" w:colFirst="0" w:colLast="0"/>
      <w:bookmarkEnd w:id="12"/>
      <w:r>
        <w:rPr>
          <w:rFonts w:ascii="Times New Roman" w:eastAsia="Times New Roman" w:hAnsi="Times New Roman" w:cs="Times New Roman"/>
          <w:b/>
        </w:rPr>
        <w:t xml:space="preserve">Quản Lý Tiến Độ Dự Án: Jira. </w:t>
      </w:r>
    </w:p>
    <w:p w14:paraId="4C0191DC" w14:textId="50F961F9" w:rsidR="00031266" w:rsidRPr="00B44E35" w:rsidRDefault="0049755C">
      <w:pPr>
        <w:rPr>
          <w:rFonts w:ascii="Times New Roman" w:eastAsia="Times New Roman" w:hAnsi="Times New Roman" w:cs="Times New Roman"/>
          <w:lang w:val="vi-VN"/>
        </w:rPr>
      </w:pPr>
      <w:bookmarkStart w:id="13" w:name="_heading=h.fqbfve8zid1o" w:colFirst="0" w:colLast="0"/>
      <w:bookmarkEnd w:id="13"/>
      <w:r>
        <w:rPr>
          <w:rFonts w:ascii="Times New Roman" w:eastAsia="Times New Roman" w:hAnsi="Times New Roman" w:cs="Times New Roman"/>
          <w:noProof/>
        </w:rPr>
        <w:drawing>
          <wp:inline distT="114300" distB="114300" distL="114300" distR="114300" wp14:anchorId="56C17C6B" wp14:editId="57CEFF45">
            <wp:extent cx="5731200" cy="2717800"/>
            <wp:effectExtent l="0" t="0" r="0" b="0"/>
            <wp:docPr id="16462794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2717800"/>
                    </a:xfrm>
                    <a:prstGeom prst="rect">
                      <a:avLst/>
                    </a:prstGeom>
                    <a:ln/>
                  </pic:spPr>
                </pic:pic>
              </a:graphicData>
            </a:graphic>
          </wp:inline>
        </w:drawing>
      </w:r>
      <w:bookmarkStart w:id="14" w:name="_heading=h.7di2lsoxxy0e" w:colFirst="0" w:colLast="0"/>
      <w:bookmarkEnd w:id="14"/>
    </w:p>
    <w:p w14:paraId="73458713" w14:textId="07A327E1" w:rsidR="00031266" w:rsidRDefault="00031266">
      <w:pPr>
        <w:rPr>
          <w:rFonts w:ascii="Times New Roman" w:eastAsia="Times New Roman" w:hAnsi="Times New Roman" w:cs="Times New Roman"/>
        </w:rPr>
      </w:pPr>
      <w:bookmarkStart w:id="15" w:name="_heading=h.o2crtnvo58ur" w:colFirst="0" w:colLast="0"/>
      <w:bookmarkEnd w:id="15"/>
    </w:p>
    <w:p w14:paraId="58FFF4EB" w14:textId="193E4B9C" w:rsidR="00031266" w:rsidRDefault="0049755C">
      <w:pPr>
        <w:rPr>
          <w:rFonts w:ascii="Times New Roman" w:eastAsia="Times New Roman" w:hAnsi="Times New Roman" w:cs="Times New Roman"/>
        </w:rPr>
      </w:pPr>
      <w:bookmarkStart w:id="16" w:name="_heading=h.ycsqcdq6j8nt" w:colFirst="0" w:colLast="0"/>
      <w:bookmarkStart w:id="17" w:name="_heading=h.g6mbkfisj90i" w:colFirst="0" w:colLast="0"/>
      <w:bookmarkEnd w:id="16"/>
      <w:bookmarkEnd w:id="17"/>
      <w:r>
        <w:br w:type="page"/>
      </w:r>
    </w:p>
    <w:p w14:paraId="6E63B3C9" w14:textId="77777777" w:rsidR="00031266" w:rsidRDefault="0049755C">
      <w:pPr>
        <w:rPr>
          <w:rFonts w:ascii="Times New Roman" w:eastAsia="Times New Roman" w:hAnsi="Times New Roman" w:cs="Times New Roman"/>
          <w:color w:val="000000"/>
        </w:rPr>
      </w:pPr>
      <w:r>
        <w:lastRenderedPageBreak/>
        <w:fldChar w:fldCharType="begin"/>
      </w:r>
      <w:r>
        <w:instrText xml:space="preserve"> HYPERLINK \l "_heading=h.2p2csry" </w:instrText>
      </w:r>
      <w:r>
        <w:fldChar w:fldCharType="separate"/>
      </w:r>
    </w:p>
    <w:p w14:paraId="01F50CC0" w14:textId="77777777" w:rsidR="00031266" w:rsidRDefault="0049755C">
      <w:pPr>
        <w:keepNext/>
        <w:keepLines/>
        <w:pBdr>
          <w:top w:val="nil"/>
          <w:left w:val="nil"/>
          <w:bottom w:val="nil"/>
          <w:right w:val="nil"/>
          <w:between w:val="nil"/>
        </w:pBdr>
        <w:spacing w:before="240" w:after="0" w:line="259" w:lineRule="auto"/>
        <w:ind w:left="420" w:hanging="420"/>
        <w:jc w:val="left"/>
        <w:rPr>
          <w:rFonts w:ascii="Times New Roman" w:eastAsia="Times New Roman" w:hAnsi="Times New Roman" w:cs="Times New Roman"/>
          <w:color w:val="0000FF"/>
          <w:sz w:val="40"/>
          <w:szCs w:val="40"/>
        </w:rPr>
      </w:pPr>
      <w:r>
        <w:fldChar w:fldCharType="end"/>
      </w:r>
      <w:r>
        <w:rPr>
          <w:rFonts w:ascii="Times New Roman" w:eastAsia="Times New Roman" w:hAnsi="Times New Roman" w:cs="Times New Roman"/>
          <w:color w:val="0000FF"/>
          <w:sz w:val="40"/>
          <w:szCs w:val="40"/>
        </w:rPr>
        <w:t>PHÂN TÍCH</w:t>
      </w:r>
    </w:p>
    <w:p w14:paraId="30F6D66D" w14:textId="77777777" w:rsidR="00031266" w:rsidRDefault="00031266">
      <w:pPr>
        <w:keepNext/>
        <w:keepLines/>
        <w:pBdr>
          <w:top w:val="nil"/>
          <w:left w:val="nil"/>
          <w:bottom w:val="nil"/>
          <w:right w:val="nil"/>
          <w:between w:val="nil"/>
        </w:pBdr>
        <w:spacing w:before="240" w:after="0" w:line="259" w:lineRule="auto"/>
        <w:ind w:left="420" w:hanging="420"/>
        <w:jc w:val="left"/>
        <w:rPr>
          <w:rFonts w:ascii="Times New Roman" w:eastAsia="Times New Roman" w:hAnsi="Times New Roman" w:cs="Times New Roman"/>
          <w:color w:val="0000FF"/>
          <w:sz w:val="40"/>
          <w:szCs w:val="40"/>
        </w:rPr>
      </w:pPr>
    </w:p>
    <w:p w14:paraId="088CE1AE" w14:textId="77777777" w:rsidR="00031266" w:rsidRDefault="0049755C">
      <w:pPr>
        <w:numPr>
          <w:ilvl w:val="1"/>
          <w:numId w:val="10"/>
        </w:numPr>
        <w:rPr>
          <w:rFonts w:ascii="Times New Roman" w:eastAsia="Times New Roman" w:hAnsi="Times New Roman" w:cs="Times New Roman"/>
          <w:color w:val="4A86E8"/>
        </w:rPr>
      </w:pPr>
      <w:r>
        <w:rPr>
          <w:rFonts w:ascii="Times New Roman" w:eastAsia="Times New Roman" w:hAnsi="Times New Roman" w:cs="Times New Roman"/>
          <w:b/>
          <w:color w:val="4A86E8"/>
          <w:sz w:val="28"/>
          <w:szCs w:val="28"/>
        </w:rPr>
        <w:t>Hiện trạng</w:t>
      </w:r>
    </w:p>
    <w:p w14:paraId="1FBA7EAB" w14:textId="685D322F" w:rsidR="00031266" w:rsidRPr="00B30291" w:rsidRDefault="0049755C">
      <w:pPr>
        <w:ind w:left="99"/>
        <w:rPr>
          <w:rFonts w:ascii="Times New Roman" w:eastAsia="Times New Roman" w:hAnsi="Times New Roman" w:cs="Times New Roman"/>
          <w:sz w:val="24"/>
          <w:szCs w:val="24"/>
          <w:lang w:val="vi-VN"/>
        </w:rPr>
      </w:pPr>
      <w:r>
        <w:rPr>
          <w:rFonts w:ascii="Times New Roman" w:eastAsia="Times New Roman" w:hAnsi="Times New Roman" w:cs="Times New Roman"/>
        </w:rPr>
        <w:t xml:space="preserve"> -</w:t>
      </w:r>
      <w:r w:rsidR="0049705C">
        <w:rPr>
          <w:rFonts w:ascii="Times New Roman" w:eastAsia="Times New Roman" w:hAnsi="Times New Roman" w:cs="Times New Roman"/>
          <w:lang w:val="vi-VN"/>
        </w:rPr>
        <w:t xml:space="preserve"> </w:t>
      </w:r>
      <w:r w:rsidR="00B30291">
        <w:rPr>
          <w:rFonts w:ascii="Times New Roman" w:eastAsia="Times New Roman" w:hAnsi="Times New Roman" w:cs="Times New Roman"/>
          <w:sz w:val="24"/>
          <w:szCs w:val="24"/>
        </w:rPr>
        <w:t>Các</w:t>
      </w:r>
      <w:r w:rsidR="00B30291">
        <w:rPr>
          <w:rFonts w:ascii="Times New Roman" w:eastAsia="Times New Roman" w:hAnsi="Times New Roman" w:cs="Times New Roman"/>
          <w:sz w:val="24"/>
          <w:szCs w:val="24"/>
          <w:lang w:val="vi-VN"/>
        </w:rPr>
        <w:t xml:space="preserve"> cửa hàng tiện lợi nói riêng và các cửa hàng tạp hóa nói chung rất nên cần một chương trình quản lí bán hàng để kiểm soát thu nhập, cũng như </w:t>
      </w:r>
      <w:r w:rsidR="0049705C">
        <w:rPr>
          <w:rFonts w:ascii="Times New Roman" w:eastAsia="Times New Roman" w:hAnsi="Times New Roman" w:cs="Times New Roman"/>
          <w:sz w:val="24"/>
          <w:szCs w:val="24"/>
          <w:lang w:val="vi-VN"/>
        </w:rPr>
        <w:t>quản lí các sản phẩm bán ra.</w:t>
      </w:r>
    </w:p>
    <w:p w14:paraId="509A3146" w14:textId="379246D6" w:rsidR="00031266" w:rsidRPr="0054782F" w:rsidRDefault="0049755C">
      <w:pPr>
        <w:ind w:left="99"/>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 Xử lý </w:t>
      </w:r>
      <w:r w:rsidR="0054782F">
        <w:rPr>
          <w:rFonts w:ascii="Times New Roman" w:eastAsia="Times New Roman" w:hAnsi="Times New Roman" w:cs="Times New Roman"/>
          <w:sz w:val="24"/>
          <w:szCs w:val="24"/>
        </w:rPr>
        <w:t>hóa</w:t>
      </w:r>
      <w:r w:rsidR="0054782F">
        <w:rPr>
          <w:rFonts w:ascii="Times New Roman" w:eastAsia="Times New Roman" w:hAnsi="Times New Roman" w:cs="Times New Roman"/>
          <w:sz w:val="24"/>
          <w:szCs w:val="24"/>
          <w:lang w:val="vi-VN"/>
        </w:rPr>
        <w:t xml:space="preserve"> đơn bằng tay dễ dẫn đến nhầm lẫn và lỗi.</w:t>
      </w:r>
    </w:p>
    <w:p w14:paraId="46612B63" w14:textId="09D1DC88" w:rsidR="00031266" w:rsidRDefault="0049755C">
      <w:pPr>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Khó khăn trong việc lưu trữ và truy xuất thông tin </w:t>
      </w:r>
      <w:r w:rsidR="0054782F">
        <w:rPr>
          <w:rFonts w:ascii="Times New Roman" w:eastAsia="Times New Roman" w:hAnsi="Times New Roman" w:cs="Times New Roman"/>
          <w:sz w:val="24"/>
          <w:szCs w:val="24"/>
        </w:rPr>
        <w:t>hóa</w:t>
      </w:r>
      <w:r w:rsidR="0054782F">
        <w:rPr>
          <w:rFonts w:ascii="Times New Roman" w:eastAsia="Times New Roman" w:hAnsi="Times New Roman" w:cs="Times New Roman"/>
          <w:sz w:val="24"/>
          <w:szCs w:val="24"/>
          <w:lang w:val="vi-VN"/>
        </w:rPr>
        <w:t xml:space="preserve"> đơn </w:t>
      </w:r>
      <w:r>
        <w:rPr>
          <w:rFonts w:ascii="Times New Roman" w:eastAsia="Times New Roman" w:hAnsi="Times New Roman" w:cs="Times New Roman"/>
          <w:sz w:val="24"/>
          <w:szCs w:val="24"/>
        </w:rPr>
        <w:t>cũ.</w:t>
      </w:r>
    </w:p>
    <w:p w14:paraId="18CA5074" w14:textId="4EB6F1F9" w:rsidR="00031266" w:rsidRDefault="0049755C">
      <w:pPr>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Thiếu hệ thống để theo dõi và quản lý quan hệ </w:t>
      </w:r>
      <w:r w:rsidR="0054782F">
        <w:rPr>
          <w:rFonts w:ascii="Times New Roman" w:eastAsia="Times New Roman" w:hAnsi="Times New Roman" w:cs="Times New Roman"/>
          <w:sz w:val="24"/>
          <w:szCs w:val="24"/>
        </w:rPr>
        <w:t>với</w:t>
      </w:r>
      <w:r w:rsidR="0054782F">
        <w:rPr>
          <w:rFonts w:ascii="Times New Roman" w:eastAsia="Times New Roman" w:hAnsi="Times New Roman" w:cs="Times New Roman"/>
          <w:sz w:val="24"/>
          <w:szCs w:val="24"/>
          <w:lang w:val="vi-VN"/>
        </w:rPr>
        <w:t xml:space="preserve"> khách hàng</w:t>
      </w:r>
      <w:r>
        <w:rPr>
          <w:rFonts w:ascii="Times New Roman" w:eastAsia="Times New Roman" w:hAnsi="Times New Roman" w:cs="Times New Roman"/>
          <w:sz w:val="24"/>
          <w:szCs w:val="24"/>
        </w:rPr>
        <w:t>.</w:t>
      </w:r>
    </w:p>
    <w:p w14:paraId="74999C35" w14:textId="71A4346F" w:rsidR="00031266" w:rsidRPr="002050F3" w:rsidRDefault="0049755C" w:rsidP="002050F3">
      <w:pPr>
        <w:ind w:left="99"/>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 Lưu trữ thông tin </w:t>
      </w:r>
      <w:r w:rsidR="0054782F">
        <w:rPr>
          <w:rFonts w:ascii="Times New Roman" w:eastAsia="Times New Roman" w:hAnsi="Times New Roman" w:cs="Times New Roman"/>
          <w:sz w:val="24"/>
          <w:szCs w:val="24"/>
        </w:rPr>
        <w:t>khách</w:t>
      </w:r>
      <w:r w:rsidR="0054782F">
        <w:rPr>
          <w:rFonts w:ascii="Times New Roman" w:eastAsia="Times New Roman" w:hAnsi="Times New Roman" w:cs="Times New Roman"/>
          <w:sz w:val="24"/>
          <w:szCs w:val="24"/>
          <w:lang w:val="vi-VN"/>
        </w:rPr>
        <w:t xml:space="preserve"> hàng</w:t>
      </w:r>
      <w:r>
        <w:rPr>
          <w:rFonts w:ascii="Times New Roman" w:eastAsia="Times New Roman" w:hAnsi="Times New Roman" w:cs="Times New Roman"/>
          <w:sz w:val="24"/>
          <w:szCs w:val="24"/>
        </w:rPr>
        <w:t xml:space="preserve"> còn rời rạc, không đồng bộ.</w:t>
      </w:r>
    </w:p>
    <w:p w14:paraId="440A9A16" w14:textId="656FA208" w:rsidR="002050F3" w:rsidRDefault="00A52518">
      <w:pPr>
        <w:ind w:left="99"/>
        <w:rPr>
          <w:rFonts w:ascii="Times New Roman" w:eastAsia="Times New Roman" w:hAnsi="Times New Roman" w:cs="Times New Roman"/>
          <w:sz w:val="24"/>
          <w:szCs w:val="24"/>
        </w:rPr>
      </w:pPr>
      <w:r>
        <w:rPr>
          <w:noProof/>
        </w:rPr>
        <w:drawing>
          <wp:inline distT="0" distB="0" distL="0" distR="0" wp14:anchorId="4F71014E" wp14:editId="182E2F0A">
            <wp:extent cx="5731510" cy="3209646"/>
            <wp:effectExtent l="0" t="0" r="2540" b="0"/>
            <wp:docPr id="1" name="Picture 1" descr="https://cdn.nhanlucnganhluat.vn/uploads/images/afcbe6b2/source/2018-11/1600x896-1600x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nhanlucnganhluat.vn/uploads/images/afcbe6b2/source/2018-11/1600x896-1600x89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09646"/>
                    </a:xfrm>
                    <a:prstGeom prst="rect">
                      <a:avLst/>
                    </a:prstGeom>
                    <a:noFill/>
                    <a:ln>
                      <a:noFill/>
                    </a:ln>
                  </pic:spPr>
                </pic:pic>
              </a:graphicData>
            </a:graphic>
          </wp:inline>
        </w:drawing>
      </w:r>
      <w:r w:rsidR="0049755C">
        <w:rPr>
          <w:rFonts w:ascii="Times New Roman" w:eastAsia="Times New Roman" w:hAnsi="Times New Roman" w:cs="Times New Roman"/>
          <w:sz w:val="24"/>
          <w:szCs w:val="24"/>
        </w:rPr>
        <w:br/>
      </w:r>
    </w:p>
    <w:p w14:paraId="3ABADEB0" w14:textId="77777777" w:rsidR="002050F3" w:rsidRDefault="002050F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767C714" w14:textId="77777777" w:rsidR="00031266" w:rsidRDefault="00031266">
      <w:pPr>
        <w:ind w:left="99"/>
        <w:rPr>
          <w:rFonts w:ascii="Times New Roman" w:eastAsia="Times New Roman" w:hAnsi="Times New Roman" w:cs="Times New Roman"/>
          <w:sz w:val="24"/>
          <w:szCs w:val="24"/>
        </w:rPr>
      </w:pPr>
    </w:p>
    <w:p w14:paraId="65C60925" w14:textId="77777777" w:rsidR="00031266" w:rsidRDefault="0049755C">
      <w:pPr>
        <w:numPr>
          <w:ilvl w:val="1"/>
          <w:numId w:val="10"/>
        </w:numPr>
        <w:rPr>
          <w:rFonts w:ascii="Times New Roman" w:eastAsia="Times New Roman" w:hAnsi="Times New Roman" w:cs="Times New Roman"/>
          <w:color w:val="4A86E8"/>
          <w:sz w:val="28"/>
          <w:szCs w:val="28"/>
        </w:rPr>
      </w:pPr>
      <w:r>
        <w:rPr>
          <w:rFonts w:ascii="Times New Roman" w:eastAsia="Times New Roman" w:hAnsi="Times New Roman" w:cs="Times New Roman"/>
          <w:b/>
          <w:color w:val="4A86E8"/>
          <w:sz w:val="28"/>
          <w:szCs w:val="28"/>
        </w:rPr>
        <w:t>Yêu cầu hệ thống</w:t>
      </w:r>
    </w:p>
    <w:p w14:paraId="5701ACED" w14:textId="4E1ECB56" w:rsidR="00031266" w:rsidRDefault="0049755C">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Quản</w:t>
      </w:r>
      <w:proofErr w:type="gramEnd"/>
      <w:r>
        <w:rPr>
          <w:rFonts w:ascii="Times New Roman" w:eastAsia="Times New Roman" w:hAnsi="Times New Roman" w:cs="Times New Roman"/>
          <w:color w:val="000000"/>
          <w:sz w:val="24"/>
          <w:szCs w:val="24"/>
        </w:rPr>
        <w:t xml:space="preserve"> lý </w:t>
      </w:r>
      <w:r w:rsidR="002050F3">
        <w:rPr>
          <w:rFonts w:ascii="Times New Roman" w:eastAsia="Times New Roman" w:hAnsi="Times New Roman" w:cs="Times New Roman"/>
          <w:color w:val="000000"/>
          <w:sz w:val="24"/>
          <w:szCs w:val="24"/>
        </w:rPr>
        <w:t>Sản</w:t>
      </w:r>
      <w:r w:rsidR="002050F3">
        <w:rPr>
          <w:rFonts w:ascii="Times New Roman" w:eastAsia="Times New Roman" w:hAnsi="Times New Roman" w:cs="Times New Roman"/>
          <w:color w:val="000000"/>
          <w:sz w:val="24"/>
          <w:szCs w:val="24"/>
          <w:lang w:val="vi-VN"/>
        </w:rPr>
        <w:t xml:space="preserve"> Phẩm </w:t>
      </w:r>
      <w:r>
        <w:rPr>
          <w:rFonts w:ascii="Times New Roman" w:eastAsia="Times New Roman" w:hAnsi="Times New Roman" w:cs="Times New Roman"/>
          <w:color w:val="000000"/>
          <w:sz w:val="24"/>
          <w:szCs w:val="24"/>
        </w:rPr>
        <w:t>:</w:t>
      </w:r>
    </w:p>
    <w:p w14:paraId="7653DA1F" w14:textId="2E2BA87D" w:rsidR="00031266" w:rsidRDefault="0049755C">
      <w:pPr>
        <w:numPr>
          <w:ilvl w:val="0"/>
          <w:numId w:val="9"/>
        </w:numPr>
        <w:spacing w:before="280" w:after="0"/>
        <w:rPr>
          <w:rFonts w:ascii="Times New Roman" w:eastAsia="Times New Roman" w:hAnsi="Times New Roman" w:cs="Times New Roman"/>
        </w:rPr>
      </w:pPr>
      <w:r>
        <w:rPr>
          <w:rFonts w:ascii="Times New Roman" w:eastAsia="Times New Roman" w:hAnsi="Times New Roman" w:cs="Times New Roman"/>
        </w:rPr>
        <w:t xml:space="preserve">Hỗ trợ tạo, quản lý và lưu trữ </w:t>
      </w:r>
      <w:r w:rsidR="004E15BF">
        <w:rPr>
          <w:rFonts w:ascii="Times New Roman" w:eastAsia="Times New Roman" w:hAnsi="Times New Roman" w:cs="Times New Roman"/>
        </w:rPr>
        <w:t>hóa</w:t>
      </w:r>
      <w:r w:rsidR="004E15BF">
        <w:rPr>
          <w:rFonts w:ascii="Times New Roman" w:eastAsia="Times New Roman" w:hAnsi="Times New Roman" w:cs="Times New Roman"/>
          <w:lang w:val="vi-VN"/>
        </w:rPr>
        <w:t xml:space="preserve"> đơn</w:t>
      </w:r>
      <w:r>
        <w:rPr>
          <w:rFonts w:ascii="Times New Roman" w:eastAsia="Times New Roman" w:hAnsi="Times New Roman" w:cs="Times New Roman"/>
        </w:rPr>
        <w:t xml:space="preserve"> điện tử.</w:t>
      </w:r>
    </w:p>
    <w:p w14:paraId="09E3CD81" w14:textId="1895A9CA" w:rsidR="00031266" w:rsidRDefault="00B82C11">
      <w:pPr>
        <w:numPr>
          <w:ilvl w:val="0"/>
          <w:numId w:val="9"/>
        </w:numPr>
        <w:spacing w:after="0"/>
        <w:rPr>
          <w:rFonts w:ascii="Times New Roman" w:eastAsia="Times New Roman" w:hAnsi="Times New Roman" w:cs="Times New Roman"/>
        </w:rPr>
      </w:pPr>
      <w:r>
        <w:rPr>
          <w:rFonts w:ascii="Times New Roman" w:eastAsia="Times New Roman" w:hAnsi="Times New Roman" w:cs="Times New Roman"/>
        </w:rPr>
        <w:t>Hỗ</w:t>
      </w:r>
      <w:r>
        <w:rPr>
          <w:rFonts w:ascii="Times New Roman" w:eastAsia="Times New Roman" w:hAnsi="Times New Roman" w:cs="Times New Roman"/>
          <w:lang w:val="vi-VN"/>
        </w:rPr>
        <w:t xml:space="preserve"> trợ tạo, quản lý các sản phẩm bán ra.</w:t>
      </w:r>
    </w:p>
    <w:p w14:paraId="1F5E2E77" w14:textId="77777777" w:rsidR="00B82C11" w:rsidRDefault="00B82C11">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lang w:val="vi-VN"/>
        </w:rPr>
      </w:pPr>
    </w:p>
    <w:p w14:paraId="646C7092" w14:textId="6317B3EB" w:rsidR="00031266" w:rsidRDefault="0049755C">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Quản</w:t>
      </w:r>
      <w:proofErr w:type="gramEnd"/>
      <w:r>
        <w:rPr>
          <w:rFonts w:ascii="Times New Roman" w:eastAsia="Times New Roman" w:hAnsi="Times New Roman" w:cs="Times New Roman"/>
          <w:color w:val="000000"/>
          <w:sz w:val="24"/>
          <w:szCs w:val="24"/>
        </w:rPr>
        <w:t xml:space="preserve"> lý Thông tin</w:t>
      </w:r>
      <w:r w:rsidR="004E15BF">
        <w:rPr>
          <w:rFonts w:ascii="Times New Roman" w:eastAsia="Times New Roman" w:hAnsi="Times New Roman" w:cs="Times New Roman"/>
          <w:color w:val="000000"/>
          <w:sz w:val="24"/>
          <w:szCs w:val="24"/>
          <w:lang w:val="vi-VN"/>
        </w:rPr>
        <w:t xml:space="preserve"> Khách Hàng </w:t>
      </w:r>
      <w:r>
        <w:rPr>
          <w:rFonts w:ascii="Times New Roman" w:eastAsia="Times New Roman" w:hAnsi="Times New Roman" w:cs="Times New Roman"/>
          <w:color w:val="000000"/>
          <w:sz w:val="24"/>
          <w:szCs w:val="24"/>
        </w:rPr>
        <w:t>:</w:t>
      </w:r>
    </w:p>
    <w:p w14:paraId="1641CB28" w14:textId="16018AFC" w:rsidR="00031266" w:rsidRPr="00F01B45" w:rsidRDefault="004147D1" w:rsidP="00F01B45">
      <w:pPr>
        <w:numPr>
          <w:ilvl w:val="0"/>
          <w:numId w:val="9"/>
        </w:numPr>
        <w:spacing w:before="280" w:after="0"/>
        <w:rPr>
          <w:rFonts w:ascii="Times New Roman" w:eastAsia="Times New Roman" w:hAnsi="Times New Roman" w:cs="Times New Roman"/>
        </w:rPr>
      </w:pPr>
      <w:r>
        <w:rPr>
          <w:rFonts w:ascii="Times New Roman" w:eastAsia="Times New Roman" w:hAnsi="Times New Roman" w:cs="Times New Roman"/>
        </w:rPr>
        <w:t>Lưu</w:t>
      </w:r>
      <w:r>
        <w:rPr>
          <w:rFonts w:ascii="Times New Roman" w:eastAsia="Times New Roman" w:hAnsi="Times New Roman" w:cs="Times New Roman"/>
          <w:lang w:val="vi-VN"/>
        </w:rPr>
        <w:t xml:space="preserve"> trữ thông tin khách </w:t>
      </w:r>
      <w:r w:rsidR="001F4272">
        <w:rPr>
          <w:rFonts w:ascii="Times New Roman" w:eastAsia="Times New Roman" w:hAnsi="Times New Roman" w:cs="Times New Roman"/>
          <w:lang w:val="vi-VN"/>
        </w:rPr>
        <w:t>hàng.</w:t>
      </w:r>
      <w:bookmarkStart w:id="18" w:name="_GoBack"/>
      <w:bookmarkEnd w:id="18"/>
    </w:p>
    <w:p w14:paraId="751B6850" w14:textId="50FBD2B8" w:rsidR="00F01B45" w:rsidRDefault="0049755C">
      <w:pPr>
        <w:spacing w:after="280"/>
        <w:rPr>
          <w:rFonts w:ascii="Times New Roman" w:eastAsia="Times New Roman" w:hAnsi="Times New Roman" w:cs="Times New Roman"/>
        </w:rPr>
      </w:pPr>
      <w:r>
        <w:rPr>
          <w:rFonts w:ascii="Times New Roman" w:eastAsia="Times New Roman" w:hAnsi="Times New Roman" w:cs="Times New Roman"/>
        </w:rPr>
        <w:br/>
      </w:r>
      <w:r w:rsidR="0022349B">
        <w:rPr>
          <w:rFonts w:ascii="Times New Roman" w:eastAsia="Times New Roman" w:hAnsi="Times New Roman" w:cs="Times New Roman"/>
          <w:noProof/>
        </w:rPr>
        <w:t xml:space="preserve"> </w:t>
      </w:r>
      <w:r w:rsidR="0022349B" w:rsidRPr="0022349B">
        <w:rPr>
          <w:rFonts w:ascii="Times New Roman" w:eastAsia="Times New Roman" w:hAnsi="Times New Roman" w:cs="Times New Roman"/>
          <w:noProof/>
        </w:rPr>
        <w:drawing>
          <wp:inline distT="0" distB="0" distL="0" distR="0" wp14:anchorId="67CFBBC7" wp14:editId="222D85AC">
            <wp:extent cx="5731510" cy="2595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595100"/>
                    </a:xfrm>
                    <a:prstGeom prst="rect">
                      <a:avLst/>
                    </a:prstGeom>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14:paraId="0D39D893" w14:textId="77777777" w:rsidR="00F01B45" w:rsidRDefault="00F01B45">
      <w:pPr>
        <w:rPr>
          <w:rFonts w:ascii="Times New Roman" w:eastAsia="Times New Roman" w:hAnsi="Times New Roman" w:cs="Times New Roman"/>
        </w:rPr>
      </w:pPr>
      <w:r>
        <w:rPr>
          <w:rFonts w:ascii="Times New Roman" w:eastAsia="Times New Roman" w:hAnsi="Times New Roman" w:cs="Times New Roman"/>
        </w:rPr>
        <w:br w:type="page"/>
      </w:r>
    </w:p>
    <w:p w14:paraId="5CCAAE54" w14:textId="77777777" w:rsidR="00031266" w:rsidRDefault="00031266">
      <w:pPr>
        <w:spacing w:after="280"/>
        <w:rPr>
          <w:rFonts w:ascii="Times New Roman" w:eastAsia="Times New Roman" w:hAnsi="Times New Roman" w:cs="Times New Roman"/>
        </w:rPr>
      </w:pPr>
    </w:p>
    <w:p w14:paraId="377DBA67" w14:textId="77777777" w:rsidR="00031266" w:rsidRDefault="0049755C">
      <w:pPr>
        <w:numPr>
          <w:ilvl w:val="1"/>
          <w:numId w:val="10"/>
        </w:numPr>
        <w:rPr>
          <w:rFonts w:ascii="Times New Roman" w:eastAsia="Times New Roman" w:hAnsi="Times New Roman" w:cs="Times New Roman"/>
          <w:color w:val="4A86E8"/>
          <w:sz w:val="28"/>
          <w:szCs w:val="28"/>
        </w:rPr>
      </w:pPr>
      <w:r>
        <w:rPr>
          <w:rFonts w:ascii="Times New Roman" w:eastAsia="Times New Roman" w:hAnsi="Times New Roman" w:cs="Times New Roman"/>
          <w:b/>
          <w:color w:val="4A86E8"/>
          <w:sz w:val="28"/>
          <w:szCs w:val="28"/>
        </w:rPr>
        <w:t>Use case</w:t>
      </w:r>
    </w:p>
    <w:p w14:paraId="6D64C646" w14:textId="77777777" w:rsidR="00031266" w:rsidRDefault="0049755C">
      <w:pPr>
        <w:ind w:left="9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0F6789C" wp14:editId="7A7DCBD7">
            <wp:extent cx="5731200" cy="3492500"/>
            <wp:effectExtent l="0" t="0" r="0" b="0"/>
            <wp:docPr id="16462794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1200" cy="3492500"/>
                    </a:xfrm>
                    <a:prstGeom prst="rect">
                      <a:avLst/>
                    </a:prstGeom>
                    <a:ln/>
                  </pic:spPr>
                </pic:pic>
              </a:graphicData>
            </a:graphic>
          </wp:inline>
        </w:drawing>
      </w:r>
    </w:p>
    <w:p w14:paraId="5D1CB57A" w14:textId="77777777" w:rsidR="00F01B45" w:rsidRDefault="0049755C">
      <w:pPr>
        <w:ind w:left="99"/>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p>
    <w:p w14:paraId="70AFBE7D" w14:textId="77777777" w:rsidR="00F01B45" w:rsidRDefault="00F01B4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E1768DC" w14:textId="1A64F9D2" w:rsidR="00031266" w:rsidRDefault="0049755C" w:rsidP="002E791B">
      <w:pPr>
        <w:jc w:val="left"/>
        <w:rPr>
          <w:rFonts w:ascii="Times New Roman" w:eastAsia="Times New Roman" w:hAnsi="Times New Roman" w:cs="Times New Roman"/>
          <w:b/>
          <w:color w:val="4F81BD"/>
          <w:sz w:val="36"/>
          <w:szCs w:val="36"/>
        </w:rPr>
      </w:pPr>
      <w:r>
        <w:rPr>
          <w:rFonts w:ascii="Times New Roman" w:eastAsia="Times New Roman" w:hAnsi="Times New Roman" w:cs="Times New Roman"/>
          <w:b/>
          <w:color w:val="3D85C6"/>
          <w:sz w:val="36"/>
          <w:szCs w:val="36"/>
        </w:rPr>
        <w:lastRenderedPageBreak/>
        <w:t>1.3.</w:t>
      </w:r>
      <w:r w:rsidR="00F01B45">
        <w:rPr>
          <w:rFonts w:ascii="Times New Roman" w:eastAsia="Times New Roman" w:hAnsi="Times New Roman" w:cs="Times New Roman"/>
          <w:b/>
          <w:color w:val="3D85C6"/>
          <w:sz w:val="36"/>
          <w:szCs w:val="36"/>
        </w:rPr>
        <w:t>1</w:t>
      </w:r>
      <w:proofErr w:type="gramStart"/>
      <w:r w:rsidR="00F01B45">
        <w:rPr>
          <w:rFonts w:ascii="Times New Roman" w:eastAsia="Times New Roman" w:hAnsi="Times New Roman" w:cs="Times New Roman"/>
          <w:b/>
          <w:color w:val="3D85C6"/>
          <w:sz w:val="36"/>
          <w:szCs w:val="36"/>
          <w:lang w:val="vi-VN"/>
        </w:rPr>
        <w:t>.</w:t>
      </w:r>
      <w:r>
        <w:rPr>
          <w:rFonts w:ascii="Times New Roman" w:eastAsia="Times New Roman" w:hAnsi="Times New Roman" w:cs="Times New Roman"/>
          <w:b/>
          <w:color w:val="3D85C6"/>
          <w:sz w:val="36"/>
          <w:szCs w:val="36"/>
        </w:rPr>
        <w:t>Mô</w:t>
      </w:r>
      <w:proofErr w:type="gramEnd"/>
      <w:r w:rsidR="00F01B45">
        <w:rPr>
          <w:rFonts w:ascii="Times New Roman" w:eastAsia="Times New Roman" w:hAnsi="Times New Roman" w:cs="Times New Roman"/>
          <w:b/>
          <w:color w:val="3D85C6"/>
          <w:sz w:val="36"/>
          <w:szCs w:val="36"/>
          <w:lang w:val="vi-VN"/>
        </w:rPr>
        <w:t xml:space="preserve"> </w:t>
      </w:r>
      <w:r>
        <w:rPr>
          <w:rFonts w:ascii="Times New Roman" w:eastAsia="Times New Roman" w:hAnsi="Times New Roman" w:cs="Times New Roman"/>
          <w:b/>
          <w:color w:val="3D85C6"/>
          <w:sz w:val="36"/>
          <w:szCs w:val="36"/>
        </w:rPr>
        <w:t>tả Use Case</w:t>
      </w:r>
      <w:r>
        <w:rPr>
          <w:rFonts w:ascii="Times New Roman" w:eastAsia="Times New Roman" w:hAnsi="Times New Roman" w:cs="Times New Roman"/>
          <w:b/>
          <w:sz w:val="28"/>
          <w:szCs w:val="28"/>
        </w:rPr>
        <w:br/>
        <w:t xml:space="preserve">      </w:t>
      </w:r>
      <w:r>
        <w:rPr>
          <w:rFonts w:ascii="Times New Roman" w:eastAsia="Times New Roman" w:hAnsi="Times New Roman" w:cs="Times New Roman"/>
          <w:b/>
          <w:color w:val="4F81BD"/>
          <w:sz w:val="36"/>
          <w:szCs w:val="36"/>
        </w:rPr>
        <w:t xml:space="preserve"> Hệ thống quản lý hiệu thuốc</w:t>
      </w:r>
    </w:p>
    <w:p w14:paraId="54609B86" w14:textId="2B47C0BE" w:rsidR="00031266" w:rsidRDefault="0049755C" w:rsidP="006E2A40">
      <w:pPr>
        <w:pStyle w:val="Heading4"/>
        <w:keepNext w:val="0"/>
        <w:keepLines w:val="0"/>
        <w:numPr>
          <w:ilvl w:val="0"/>
          <w:numId w:val="0"/>
        </w:numPr>
        <w:spacing w:before="240" w:after="40"/>
        <w:rPr>
          <w:rFonts w:ascii="Times New Roman" w:eastAsia="Times New Roman" w:hAnsi="Times New Roman" w:cs="Times New Roman"/>
          <w:sz w:val="32"/>
          <w:szCs w:val="32"/>
        </w:rPr>
      </w:pPr>
      <w:bookmarkStart w:id="19" w:name="_heading=h.q6ilyf31t5yv" w:colFirst="0" w:colLast="0"/>
      <w:bookmarkEnd w:id="19"/>
      <w:r>
        <w:rPr>
          <w:rFonts w:ascii="Times New Roman" w:eastAsia="Times New Roman" w:hAnsi="Times New Roman" w:cs="Times New Roman"/>
          <w:sz w:val="32"/>
          <w:szCs w:val="32"/>
        </w:rPr>
        <w:t>2. Các use case:</w:t>
      </w:r>
    </w:p>
    <w:p w14:paraId="193B48D6" w14:textId="7B1D6333" w:rsidR="00E47AF4"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701E8C6" wp14:editId="2F4BBC89">
            <wp:extent cx="6334125" cy="5669607"/>
            <wp:effectExtent l="0" t="0" r="0" b="0"/>
            <wp:docPr id="164627950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
                    <a:srcRect/>
                    <a:stretch>
                      <a:fillRect/>
                    </a:stretch>
                  </pic:blipFill>
                  <pic:spPr>
                    <a:xfrm>
                      <a:off x="0" y="0"/>
                      <a:ext cx="6334125" cy="5669607"/>
                    </a:xfrm>
                    <a:prstGeom prst="rect">
                      <a:avLst/>
                    </a:prstGeom>
                    <a:ln/>
                  </pic:spPr>
                </pic:pic>
              </a:graphicData>
            </a:graphic>
          </wp:inline>
        </w:drawing>
      </w:r>
      <w:r>
        <w:rPr>
          <w:rFonts w:ascii="Times New Roman" w:eastAsia="Times New Roman" w:hAnsi="Times New Roman" w:cs="Times New Roman"/>
          <w:sz w:val="28"/>
          <w:szCs w:val="28"/>
        </w:rPr>
        <w:br/>
      </w:r>
    </w:p>
    <w:p w14:paraId="31739909" w14:textId="77777777" w:rsidR="00E47AF4" w:rsidRDefault="00E47AF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F1B7327" w14:textId="77777777" w:rsidR="00031266" w:rsidRDefault="00031266">
      <w:pPr>
        <w:spacing w:before="240" w:after="240"/>
        <w:rPr>
          <w:rFonts w:ascii="Times New Roman" w:eastAsia="Times New Roman" w:hAnsi="Times New Roman" w:cs="Times New Roman"/>
          <w:sz w:val="28"/>
          <w:szCs w:val="28"/>
        </w:rPr>
      </w:pPr>
    </w:p>
    <w:p w14:paraId="1265F577" w14:textId="77777777" w:rsidR="00031266" w:rsidRDefault="0049755C">
      <w:pPr>
        <w:pStyle w:val="Heading4"/>
        <w:keepNext w:val="0"/>
        <w:keepLines w:val="0"/>
        <w:spacing w:before="240" w:after="40"/>
        <w:ind w:left="0" w:firstLine="0"/>
        <w:rPr>
          <w:rFonts w:ascii="Times New Roman" w:eastAsia="Times New Roman" w:hAnsi="Times New Roman" w:cs="Times New Roman"/>
          <w:sz w:val="32"/>
          <w:szCs w:val="32"/>
        </w:rPr>
      </w:pPr>
      <w:bookmarkStart w:id="20" w:name="_heading=h.mf2qxb86xflr" w:colFirst="0" w:colLast="0"/>
      <w:bookmarkEnd w:id="20"/>
      <w:r>
        <w:rPr>
          <w:rFonts w:ascii="Times New Roman" w:eastAsia="Times New Roman" w:hAnsi="Times New Roman" w:cs="Times New Roman"/>
          <w:sz w:val="32"/>
          <w:szCs w:val="32"/>
        </w:rPr>
        <w:t xml:space="preserve"> 3. Các mối quan hệ giữa các use case:</w:t>
      </w:r>
    </w:p>
    <w:p w14:paraId="6C8680CA" w14:textId="77777777"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Các use case Đăng Nhập là điểm khởi đầu cho nhiều use case khác, nghĩa là các tác vụ quản lý đều cần người dùng đăng nhập trước khi thực hiện.</w:t>
      </w:r>
    </w:p>
    <w:p w14:paraId="7F07A5D0" w14:textId="77777777"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Use case Đăng Xuất là một phần mở rộng của use case Đăng Nhập.</w:t>
      </w:r>
    </w:p>
    <w:p w14:paraId="63711412" w14:textId="7215E3BA"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Use case Quản</w:t>
      </w:r>
      <w:r w:rsidR="00A562F7">
        <w:rPr>
          <w:rFonts w:ascii="Times New Roman" w:eastAsia="Times New Roman" w:hAnsi="Times New Roman" w:cs="Times New Roman"/>
          <w:sz w:val="28"/>
          <w:szCs w:val="28"/>
          <w:lang w:val="vi-VN"/>
        </w:rPr>
        <w:t xml:space="preserve"> Lý Bán Hàng</w:t>
      </w:r>
      <w:r>
        <w:rPr>
          <w:rFonts w:ascii="Times New Roman" w:eastAsia="Times New Roman" w:hAnsi="Times New Roman" w:cs="Times New Roman"/>
          <w:sz w:val="28"/>
          <w:szCs w:val="28"/>
        </w:rPr>
        <w:t xml:space="preserve"> bao gồm các use case con như Thêm, Cập Nhật, Sửa, Tìm Kiếm, Xóa để quản lý danh mục </w:t>
      </w:r>
      <w:r w:rsidR="00A562F7">
        <w:rPr>
          <w:rFonts w:ascii="Times New Roman" w:eastAsia="Times New Roman" w:hAnsi="Times New Roman" w:cs="Times New Roman"/>
          <w:sz w:val="28"/>
          <w:szCs w:val="28"/>
        </w:rPr>
        <w:t>Sản</w:t>
      </w:r>
      <w:r w:rsidR="00A562F7">
        <w:rPr>
          <w:rFonts w:ascii="Times New Roman" w:eastAsia="Times New Roman" w:hAnsi="Times New Roman" w:cs="Times New Roman"/>
          <w:sz w:val="28"/>
          <w:szCs w:val="28"/>
          <w:lang w:val="vi-VN"/>
        </w:rPr>
        <w:t xml:space="preserve"> Phẩm </w:t>
      </w:r>
      <w:r>
        <w:rPr>
          <w:rFonts w:ascii="Times New Roman" w:eastAsia="Times New Roman" w:hAnsi="Times New Roman" w:cs="Times New Roman"/>
          <w:sz w:val="28"/>
          <w:szCs w:val="28"/>
        </w:rPr>
        <w:t>chi tiết hơn.</w:t>
      </w:r>
    </w:p>
    <w:p w14:paraId="041BEBF5" w14:textId="77777777" w:rsidR="00031266" w:rsidRDefault="0049755C">
      <w:pPr>
        <w:spacing w:before="240" w:after="240"/>
        <w:rPr>
          <w:rFonts w:ascii="Times New Roman" w:eastAsia="Times New Roman" w:hAnsi="Times New Roman" w:cs="Times New Roman"/>
          <w:b/>
          <w:color w:val="3C78D8"/>
          <w:sz w:val="28"/>
          <w:szCs w:val="28"/>
        </w:rPr>
      </w:pPr>
      <w:r>
        <w:rPr>
          <w:rFonts w:ascii="Times New Roman" w:eastAsia="Times New Roman" w:hAnsi="Times New Roman" w:cs="Times New Roman"/>
          <w:b/>
          <w:color w:val="3C78D8"/>
          <w:sz w:val="28"/>
          <w:szCs w:val="28"/>
        </w:rPr>
        <w:t>Sơ đồ usecase này mô tả các chức năng chính của hệ thống quản lý hiệu thuốc và mối quan hệ giữa các chức năng đó.</w:t>
      </w:r>
    </w:p>
    <w:p w14:paraId="3E37BB52" w14:textId="4CCE51E7" w:rsidR="00A562F7" w:rsidRDefault="00A562F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2228E429" w14:textId="77777777" w:rsidR="00031266" w:rsidRDefault="00031266">
      <w:pPr>
        <w:ind w:left="99"/>
        <w:rPr>
          <w:rFonts w:ascii="Times New Roman" w:eastAsia="Times New Roman" w:hAnsi="Times New Roman" w:cs="Times New Roman"/>
          <w:b/>
          <w:sz w:val="28"/>
          <w:szCs w:val="28"/>
        </w:rPr>
      </w:pPr>
    </w:p>
    <w:p w14:paraId="7B19FDCB" w14:textId="77777777" w:rsidR="00031266" w:rsidRDefault="0049755C">
      <w:pPr>
        <w:numPr>
          <w:ilvl w:val="0"/>
          <w:numId w:val="10"/>
        </w:numPr>
        <w:rPr>
          <w:rFonts w:ascii="Times New Roman" w:eastAsia="Times New Roman" w:hAnsi="Times New Roman" w:cs="Times New Roman"/>
          <w:color w:val="0000FF"/>
          <w:sz w:val="40"/>
          <w:szCs w:val="40"/>
        </w:rPr>
      </w:pPr>
      <w:r>
        <w:rPr>
          <w:rFonts w:ascii="Times New Roman" w:eastAsia="Times New Roman" w:hAnsi="Times New Roman" w:cs="Times New Roman"/>
          <w:color w:val="0000FF"/>
          <w:sz w:val="40"/>
          <w:szCs w:val="40"/>
        </w:rPr>
        <w:t>THIẾT KẾ</w:t>
      </w:r>
    </w:p>
    <w:p w14:paraId="2F2A601D"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2.1 Mô hình triển khai</w:t>
      </w:r>
    </w:p>
    <w:p w14:paraId="07B60CAF" w14:textId="77777777" w:rsidR="00031266" w:rsidRDefault="00031266">
      <w:pPr>
        <w:ind w:left="99"/>
        <w:rPr>
          <w:rFonts w:ascii="Times New Roman" w:eastAsia="Times New Roman" w:hAnsi="Times New Roman" w:cs="Times New Roman"/>
          <w:b/>
          <w:color w:val="4A86E8"/>
          <w:sz w:val="28"/>
          <w:szCs w:val="28"/>
        </w:rPr>
      </w:pPr>
    </w:p>
    <w:p w14:paraId="6E114860" w14:textId="77777777" w:rsidR="00031266" w:rsidRDefault="00031266">
      <w:pPr>
        <w:rPr>
          <w:rFonts w:ascii="Times New Roman" w:eastAsia="Times New Roman" w:hAnsi="Times New Roman" w:cs="Times New Roman"/>
          <w:b/>
          <w:color w:val="4A86E8"/>
          <w:sz w:val="28"/>
          <w:szCs w:val="28"/>
        </w:rPr>
      </w:pPr>
    </w:p>
    <w:p w14:paraId="28126A8F"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078CADFD" wp14:editId="3AFB6AB3">
            <wp:extent cx="5901690" cy="3843020"/>
            <wp:effectExtent l="0" t="0" r="0" b="0"/>
            <wp:docPr id="164627951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9"/>
                    <a:srcRect/>
                    <a:stretch>
                      <a:fillRect/>
                    </a:stretch>
                  </pic:blipFill>
                  <pic:spPr>
                    <a:xfrm>
                      <a:off x="0" y="0"/>
                      <a:ext cx="5901690" cy="3843020"/>
                    </a:xfrm>
                    <a:prstGeom prst="rect">
                      <a:avLst/>
                    </a:prstGeom>
                    <a:ln/>
                  </pic:spPr>
                </pic:pic>
              </a:graphicData>
            </a:graphic>
          </wp:inline>
        </w:drawing>
      </w:r>
    </w:p>
    <w:p w14:paraId="3C17907A" w14:textId="77777777" w:rsidR="005E089A"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p>
    <w:p w14:paraId="15FB2A97" w14:textId="77777777" w:rsidR="005E089A" w:rsidRDefault="005E089A">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658EC823" w14:textId="6F0E630F"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br/>
      </w:r>
      <w:r>
        <w:rPr>
          <w:rFonts w:ascii="Times New Roman" w:eastAsia="Times New Roman" w:hAnsi="Times New Roman" w:cs="Times New Roman"/>
          <w:b/>
          <w:color w:val="4A86E8"/>
          <w:sz w:val="28"/>
          <w:szCs w:val="28"/>
        </w:rPr>
        <w:br/>
        <w:t>2.2 Thiết kế CSDL</w:t>
      </w:r>
    </w:p>
    <w:p w14:paraId="31A0DEE7"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2.2.1 Sơ đồ quan hệ thực thể</w:t>
      </w:r>
    </w:p>
    <w:p w14:paraId="039404E3"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sz w:val="28"/>
          <w:szCs w:val="28"/>
        </w:rPr>
        <w:drawing>
          <wp:inline distT="114300" distB="114300" distL="114300" distR="114300" wp14:anchorId="5A3919CF" wp14:editId="278E9E02">
            <wp:extent cx="7034635" cy="5752890"/>
            <wp:effectExtent l="0" t="6668" r="7303" b="7302"/>
            <wp:docPr id="16462794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rot="16200000">
                      <a:off x="0" y="0"/>
                      <a:ext cx="7034892" cy="5753100"/>
                    </a:xfrm>
                    <a:prstGeom prst="rect">
                      <a:avLst/>
                    </a:prstGeom>
                    <a:ln/>
                  </pic:spPr>
                </pic:pic>
              </a:graphicData>
            </a:graphic>
          </wp:inline>
        </w:drawing>
      </w:r>
      <w:r>
        <w:br w:type="page"/>
      </w:r>
    </w:p>
    <w:p w14:paraId="608C1815"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6AC03E7" wp14:editId="301E8CF6">
            <wp:extent cx="8732389" cy="5700712"/>
            <wp:effectExtent l="0" t="0" r="0" b="0"/>
            <wp:docPr id="16462794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r="16233"/>
                    <a:stretch>
                      <a:fillRect/>
                    </a:stretch>
                  </pic:blipFill>
                  <pic:spPr>
                    <a:xfrm rot="16200000">
                      <a:off x="0" y="0"/>
                      <a:ext cx="8732389" cy="5700712"/>
                    </a:xfrm>
                    <a:prstGeom prst="rect">
                      <a:avLst/>
                    </a:prstGeom>
                    <a:ln/>
                  </pic:spPr>
                </pic:pic>
              </a:graphicData>
            </a:graphic>
          </wp:inline>
        </w:drawing>
      </w:r>
    </w:p>
    <w:p w14:paraId="7984D07E" w14:textId="77777777" w:rsidR="00031266" w:rsidRDefault="00031266">
      <w:pPr>
        <w:rPr>
          <w:rFonts w:ascii="Times New Roman" w:eastAsia="Times New Roman" w:hAnsi="Times New Roman" w:cs="Times New Roman"/>
          <w:b/>
          <w:sz w:val="28"/>
          <w:szCs w:val="28"/>
        </w:rPr>
      </w:pPr>
    </w:p>
    <w:p w14:paraId="773F5D11" w14:textId="77777777" w:rsidR="00031266" w:rsidRDefault="0049755C">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F127D41" wp14:editId="235BEFD2">
            <wp:extent cx="5734050" cy="5157617"/>
            <wp:effectExtent l="0" t="0" r="0" b="0"/>
            <wp:docPr id="16462794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4050" cy="5157617"/>
                    </a:xfrm>
                    <a:prstGeom prst="rect">
                      <a:avLst/>
                    </a:prstGeom>
                    <a:ln/>
                  </pic:spPr>
                </pic:pic>
              </a:graphicData>
            </a:graphic>
          </wp:inline>
        </w:drawing>
      </w:r>
    </w:p>
    <w:p w14:paraId="54E25993" w14:textId="77777777" w:rsidR="00031266" w:rsidRDefault="0049755C">
      <w:pPr>
        <w:rPr>
          <w:rFonts w:ascii="Times New Roman" w:eastAsia="Times New Roman" w:hAnsi="Times New Roman" w:cs="Times New Roman"/>
          <w:b/>
          <w:sz w:val="28"/>
          <w:szCs w:val="28"/>
        </w:rPr>
      </w:pPr>
      <w:r>
        <w:br w:type="page"/>
      </w:r>
    </w:p>
    <w:p w14:paraId="0A9334BF" w14:textId="77777777" w:rsidR="00031266" w:rsidRDefault="00031266">
      <w:pPr>
        <w:ind w:left="99"/>
        <w:rPr>
          <w:rFonts w:ascii="Times New Roman" w:eastAsia="Times New Roman" w:hAnsi="Times New Roman" w:cs="Times New Roman"/>
          <w:b/>
          <w:sz w:val="28"/>
          <w:szCs w:val="28"/>
        </w:rPr>
      </w:pPr>
    </w:p>
    <w:p w14:paraId="4C5B3CC8"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4A86E8"/>
          <w:sz w:val="28"/>
          <w:szCs w:val="28"/>
        </w:rPr>
        <w:t xml:space="preserve">  2.2.2 Thiết kế chi tiết các thực thể</w:t>
      </w:r>
    </w:p>
    <w:p w14:paraId="6337A3BD" w14:textId="466AD18C" w:rsidR="00031266" w:rsidRPr="00B903A6" w:rsidRDefault="00B903A6">
      <w:pPr>
        <w:ind w:left="99"/>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Account</w:t>
      </w:r>
    </w:p>
    <w:tbl>
      <w:tblPr>
        <w:tblStyle w:val="a"/>
        <w:tblW w:w="961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070"/>
      </w:tblGrid>
      <w:tr w:rsidR="00031266" w14:paraId="55874007"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176C1"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5B5F0"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17A4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CB13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7658305A"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03D76" w14:textId="53C3FE92" w:rsidR="00031266" w:rsidRDefault="00545704">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AccountId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2A771" w14:textId="56F7049C" w:rsidR="00031266" w:rsidRDefault="00A63B06">
            <w:pPr>
              <w:rPr>
                <w:rFonts w:ascii="Times New Roman" w:eastAsia="Times New Roman" w:hAnsi="Times New Roman" w:cs="Times New Roman"/>
                <w:color w:val="262626"/>
                <w:sz w:val="28"/>
                <w:szCs w:val="28"/>
              </w:rPr>
            </w:pPr>
            <w:r w:rsidRPr="00A63B06">
              <w:rPr>
                <w:rFonts w:ascii="Times New Roman" w:eastAsia="Times New Roman" w:hAnsi="Times New Roman" w:cs="Times New Roman"/>
                <w:color w:val="262626"/>
                <w:sz w:val="28"/>
                <w:szCs w:val="28"/>
              </w:rPr>
              <w:t>int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E7024"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109F7"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Mã Nhân viên</w:t>
            </w:r>
          </w:p>
        </w:tc>
      </w:tr>
      <w:tr w:rsidR="00031266" w14:paraId="47ABE55C"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3F4EB" w14:textId="17462318" w:rsidR="00031266" w:rsidRDefault="00545704">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Username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7978A"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D5D81"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8E592" w14:textId="6D320A14" w:rsidR="00031266" w:rsidRPr="00A63B06" w:rsidRDefault="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UserName</w:t>
            </w:r>
          </w:p>
        </w:tc>
      </w:tr>
      <w:tr w:rsidR="00031266" w14:paraId="51EEB351"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AD3AA" w14:textId="527B9ACD" w:rsidR="00031266" w:rsidRDefault="00545704">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Pass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E6E10B"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45D5A"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E375D" w14:textId="650116DB" w:rsidR="00031266" w:rsidRPr="00A63B06" w:rsidRDefault="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Password</w:t>
            </w:r>
          </w:p>
        </w:tc>
      </w:tr>
      <w:tr w:rsidR="00A63B06" w14:paraId="00471DBF"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1FDAC" w14:textId="6ED21CF6" w:rsidR="00A63B06" w:rsidRDefault="00A63B06" w:rsidP="00A63B06">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Roles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D81C1" w14:textId="76FD5CBB" w:rsidR="00A63B06" w:rsidRDefault="00A63B06" w:rsidP="00A63B06">
            <w:pPr>
              <w:rPr>
                <w:rFonts w:ascii="Times New Roman" w:eastAsia="Times New Roman" w:hAnsi="Times New Roman" w:cs="Times New Roman"/>
                <w:color w:val="262626"/>
                <w:sz w:val="28"/>
                <w:szCs w:val="28"/>
              </w:rPr>
            </w:pPr>
            <w:r w:rsidRPr="00A63B06">
              <w:rPr>
                <w:rFonts w:ascii="Times New Roman" w:eastAsia="Times New Roman" w:hAnsi="Times New Roman" w:cs="Times New Roman"/>
                <w:color w:val="262626"/>
                <w:sz w:val="28"/>
                <w:szCs w:val="28"/>
              </w:rPr>
              <w:t>bit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7B3E4"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CDF15" w14:textId="43269AD5"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Vai trò</w:t>
            </w:r>
          </w:p>
        </w:tc>
      </w:tr>
      <w:tr w:rsidR="00A63B06" w14:paraId="1753A24B"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CD844" w14:textId="1F421CBB"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Fullname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1852A"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E8A08"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20C6E" w14:textId="56EF69D6"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Tên</w:t>
            </w:r>
            <w:r>
              <w:rPr>
                <w:rFonts w:ascii="Times New Roman" w:eastAsia="Times New Roman" w:hAnsi="Times New Roman" w:cs="Times New Roman"/>
                <w:color w:val="262626"/>
                <w:sz w:val="28"/>
                <w:szCs w:val="28"/>
                <w:lang w:val="vi-VN"/>
              </w:rPr>
              <w:t xml:space="preserve"> Nhân Viên</w:t>
            </w:r>
          </w:p>
        </w:tc>
      </w:tr>
      <w:tr w:rsidR="00A63B06" w14:paraId="249FB5D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5D1E9" w14:textId="49B9B1BF"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UserAddress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2E076"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A02C8"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98C7F" w14:textId="3614119B"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Địa</w:t>
            </w:r>
            <w:r>
              <w:rPr>
                <w:rFonts w:ascii="Times New Roman" w:eastAsia="Times New Roman" w:hAnsi="Times New Roman" w:cs="Times New Roman"/>
                <w:color w:val="262626"/>
                <w:sz w:val="28"/>
                <w:szCs w:val="28"/>
                <w:lang w:val="vi-VN"/>
              </w:rPr>
              <w:t xml:space="preserve"> Chỉ</w:t>
            </w:r>
          </w:p>
        </w:tc>
      </w:tr>
      <w:tr w:rsidR="00A63B06" w14:paraId="5B23F0A6"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E9F97" w14:textId="3AA65E62"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Phone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D3215"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71B62"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24A95" w14:textId="668B266A"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Số</w:t>
            </w:r>
            <w:r>
              <w:rPr>
                <w:rFonts w:ascii="Times New Roman" w:eastAsia="Times New Roman" w:hAnsi="Times New Roman" w:cs="Times New Roman"/>
                <w:color w:val="262626"/>
                <w:sz w:val="28"/>
                <w:szCs w:val="28"/>
                <w:lang w:val="vi-VN"/>
              </w:rPr>
              <w:t xml:space="preserve"> Điện Thoại</w:t>
            </w:r>
          </w:p>
        </w:tc>
      </w:tr>
      <w:tr w:rsidR="00A63B06" w14:paraId="550F9EB5"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3E4D4" w14:textId="7C59C84A"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Email</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E484C"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856B0"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277EC" w14:textId="17A3198A"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Email</w:t>
            </w:r>
          </w:p>
        </w:tc>
      </w:tr>
    </w:tbl>
    <w:p w14:paraId="64A32D52" w14:textId="77777777" w:rsidR="00031266" w:rsidRDefault="00031266">
      <w:pPr>
        <w:rPr>
          <w:rFonts w:ascii="Times New Roman" w:eastAsia="Times New Roman" w:hAnsi="Times New Roman" w:cs="Times New Roman"/>
          <w:b/>
          <w:color w:val="4A86E8"/>
          <w:sz w:val="28"/>
          <w:szCs w:val="28"/>
        </w:rPr>
      </w:pPr>
    </w:p>
    <w:p w14:paraId="630E835F" w14:textId="5DCA6341" w:rsidR="00031266" w:rsidRPr="00B903A6" w:rsidRDefault="00B903A6">
      <w:pPr>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Customer</w:t>
      </w:r>
    </w:p>
    <w:tbl>
      <w:tblPr>
        <w:tblStyle w:val="a0"/>
        <w:tblW w:w="970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160"/>
      </w:tblGrid>
      <w:tr w:rsidR="00031266" w14:paraId="3FAD17A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2B285"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77E72"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AA4FF"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88C5A"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79163A1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091DE" w14:textId="02B94F40" w:rsidR="00031266" w:rsidRDefault="00B8614F">
            <w:pPr>
              <w:rPr>
                <w:rFonts w:ascii="Times New Roman" w:eastAsia="Times New Roman" w:hAnsi="Times New Roman" w:cs="Times New Roman"/>
                <w:color w:val="262626"/>
                <w:sz w:val="28"/>
                <w:szCs w:val="28"/>
              </w:rPr>
            </w:pPr>
            <w:r w:rsidRPr="00B8614F">
              <w:rPr>
                <w:rFonts w:ascii="Times New Roman" w:eastAsia="Times New Roman" w:hAnsi="Times New Roman" w:cs="Times New Roman"/>
                <w:color w:val="262626"/>
                <w:sz w:val="28"/>
                <w:szCs w:val="28"/>
              </w:rPr>
              <w:t>CustomerId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8E0B1"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0C7A2"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769E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Mã khách hàng</w:t>
            </w:r>
          </w:p>
        </w:tc>
      </w:tr>
      <w:tr w:rsidR="00031266" w14:paraId="7ABD57C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EDA9E" w14:textId="0642E975"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CustomerName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5D90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F400"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7686A"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Tên khách hàng</w:t>
            </w:r>
          </w:p>
        </w:tc>
      </w:tr>
      <w:tr w:rsidR="00031266" w14:paraId="771DA644"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CC8F4" w14:textId="6B429DE3"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CustomerAddress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60EE2"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5D090"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F03B3" w14:textId="1E5BDE4E" w:rsidR="00031266" w:rsidRPr="00486A71" w:rsidRDefault="00486A71">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Địa</w:t>
            </w:r>
            <w:r>
              <w:rPr>
                <w:rFonts w:ascii="Times New Roman" w:eastAsia="Times New Roman" w:hAnsi="Times New Roman" w:cs="Times New Roman"/>
                <w:color w:val="262626"/>
                <w:sz w:val="28"/>
                <w:szCs w:val="28"/>
                <w:lang w:val="vi-VN"/>
              </w:rPr>
              <w:t xml:space="preserve"> Chỉ</w:t>
            </w:r>
          </w:p>
        </w:tc>
      </w:tr>
      <w:tr w:rsidR="00031266" w14:paraId="4C2865B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08067" w14:textId="6BB94E0B"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Phone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AD971"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49EB7"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9A41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Số điện thoại </w:t>
            </w:r>
          </w:p>
        </w:tc>
      </w:tr>
      <w:tr w:rsidR="00031266" w14:paraId="12B6EB44"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1E349" w14:textId="370F841A"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Point</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932E6" w14:textId="7600B578" w:rsidR="00031266" w:rsidRDefault="00486A71">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Int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2710E" w14:textId="0153D46F" w:rsidR="00031266" w:rsidRDefault="00486A71">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w:t>
            </w:r>
            <w:r w:rsidR="0049755C">
              <w:rPr>
                <w:rFonts w:ascii="Times New Roman" w:eastAsia="Times New Roman" w:hAnsi="Times New Roman" w:cs="Times New Roman"/>
                <w:color w:val="262626"/>
                <w:sz w:val="28"/>
                <w:szCs w:val="28"/>
              </w:rPr>
              <w:t>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7F536" w14:textId="0E5A0A99" w:rsidR="00031266" w:rsidRPr="00486A71" w:rsidRDefault="00486A71">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Tích Điểm</w:t>
            </w:r>
          </w:p>
        </w:tc>
      </w:tr>
    </w:tbl>
    <w:p w14:paraId="7255DB33" w14:textId="317CC41A"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p>
    <w:p w14:paraId="62C73753" w14:textId="2C02D62E" w:rsidR="00031266" w:rsidRPr="00725C38" w:rsidRDefault="00725C38">
      <w:pPr>
        <w:ind w:left="99"/>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Product</w:t>
      </w:r>
    </w:p>
    <w:tbl>
      <w:tblPr>
        <w:tblStyle w:val="a1"/>
        <w:tblW w:w="970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160"/>
      </w:tblGrid>
      <w:tr w:rsidR="00031266" w14:paraId="57AB9001"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2587A"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8F452"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1C9E0"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A7949"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463CEA32"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04FD3" w14:textId="1F600D39" w:rsidR="00031266" w:rsidRDefault="005416ED">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ProductId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34D35"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5D853"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8BB79" w14:textId="2E4057CF" w:rsidR="00031266" w:rsidRPr="00725C38" w:rsidRDefault="0049755C">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 xml:space="preserve">Mã </w:t>
            </w:r>
            <w:r w:rsidR="00725C38">
              <w:rPr>
                <w:rFonts w:ascii="Times New Roman" w:eastAsia="Times New Roman" w:hAnsi="Times New Roman" w:cs="Times New Roman"/>
                <w:color w:val="262626"/>
                <w:sz w:val="28"/>
                <w:szCs w:val="28"/>
              </w:rPr>
              <w:t>Sản</w:t>
            </w:r>
            <w:r w:rsidR="00725C38">
              <w:rPr>
                <w:rFonts w:ascii="Times New Roman" w:eastAsia="Times New Roman" w:hAnsi="Times New Roman" w:cs="Times New Roman"/>
                <w:color w:val="262626"/>
                <w:sz w:val="28"/>
                <w:szCs w:val="28"/>
                <w:lang w:val="vi-VN"/>
              </w:rPr>
              <w:t xml:space="preserve"> Phẩm</w:t>
            </w:r>
          </w:p>
        </w:tc>
      </w:tr>
      <w:tr w:rsidR="009F77A5" w14:paraId="3FA50C9D"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166D1" w14:textId="71AB0115" w:rsidR="009F77A5" w:rsidRDefault="009F77A5" w:rsidP="009F77A5">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TypeId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233EC" w14:textId="77777777" w:rsidR="009F77A5" w:rsidRDefault="009F77A5" w:rsidP="009F77A5">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EAFF6" w14:textId="335BCC2E" w:rsidR="009F77A5" w:rsidRDefault="009F77A5" w:rsidP="009F77A5">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Fk,Not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1584B" w14:textId="783C91D4" w:rsidR="009F77A5" w:rsidRPr="00725C38" w:rsidRDefault="009F77A5" w:rsidP="009F77A5">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Mã Loại</w:t>
            </w:r>
          </w:p>
        </w:tc>
      </w:tr>
      <w:tr w:rsidR="00725C38" w14:paraId="02047477"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1B4EF" w14:textId="264C6E80" w:rsidR="00725C38" w:rsidRDefault="00725C38" w:rsidP="00725C38">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ProductName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6FCC2"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6057" w14:textId="445CA6B9"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BB67C" w14:textId="5796071F" w:rsidR="00725C38" w:rsidRDefault="00F77DA3"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Tên</w:t>
            </w:r>
            <w:r>
              <w:rPr>
                <w:rFonts w:ascii="Times New Roman" w:eastAsia="Times New Roman" w:hAnsi="Times New Roman" w:cs="Times New Roman"/>
                <w:color w:val="262626"/>
                <w:sz w:val="28"/>
                <w:szCs w:val="28"/>
                <w:lang w:val="vi-VN"/>
              </w:rPr>
              <w:t xml:space="preserve"> Sản Phẩm</w:t>
            </w:r>
            <w:r w:rsidR="00725C38">
              <w:rPr>
                <w:rFonts w:ascii="Times New Roman" w:eastAsia="Times New Roman" w:hAnsi="Times New Roman" w:cs="Times New Roman"/>
                <w:color w:val="262626"/>
                <w:sz w:val="28"/>
                <w:szCs w:val="28"/>
              </w:rPr>
              <w:t xml:space="preserve"> </w:t>
            </w:r>
          </w:p>
        </w:tc>
      </w:tr>
      <w:tr w:rsidR="00725C38" w14:paraId="048AE018"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9C4B" w14:textId="3F7185A4" w:rsidR="00725C38" w:rsidRDefault="00725C38" w:rsidP="00725C38">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Unit</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CE9C0"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048EE"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ADF08" w14:textId="53050DED" w:rsidR="00725C38" w:rsidRPr="00F77DA3" w:rsidRDefault="00F77DA3" w:rsidP="00725C38">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Đơn</w:t>
            </w:r>
            <w:r>
              <w:rPr>
                <w:rFonts w:ascii="Times New Roman" w:eastAsia="Times New Roman" w:hAnsi="Times New Roman" w:cs="Times New Roman"/>
                <w:color w:val="262626"/>
                <w:sz w:val="28"/>
                <w:szCs w:val="28"/>
                <w:lang w:val="vi-VN"/>
              </w:rPr>
              <w:t xml:space="preserve"> Vị Tính</w:t>
            </w:r>
          </w:p>
        </w:tc>
      </w:tr>
      <w:tr w:rsidR="00725C38" w14:paraId="012DD0DA"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3B650" w14:textId="3F655512" w:rsidR="00725C38" w:rsidRDefault="00725C38" w:rsidP="00725C38">
            <w:pPr>
              <w:rPr>
                <w:rFonts w:ascii="Times New Roman" w:eastAsia="Times New Roman" w:hAnsi="Times New Roman" w:cs="Times New Roman"/>
                <w:color w:val="262626"/>
                <w:sz w:val="28"/>
                <w:szCs w:val="28"/>
              </w:rPr>
            </w:pPr>
            <w:r w:rsidRPr="007415E2">
              <w:rPr>
                <w:rFonts w:ascii="Times New Roman" w:eastAsia="Times New Roman" w:hAnsi="Times New Roman" w:cs="Times New Roman"/>
                <w:color w:val="262626"/>
                <w:sz w:val="28"/>
                <w:szCs w:val="28"/>
              </w:rPr>
              <w:t>Price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5F160" w14:textId="3DB9D64B"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99DA8" w14:textId="3E6C0E82"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20F32" w14:textId="340B9D79" w:rsidR="00725C38" w:rsidRPr="00F77DA3" w:rsidRDefault="00F77DA3" w:rsidP="00725C38">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Giá</w:t>
            </w:r>
            <w:r>
              <w:rPr>
                <w:rFonts w:ascii="Times New Roman" w:eastAsia="Times New Roman" w:hAnsi="Times New Roman" w:cs="Times New Roman"/>
                <w:color w:val="262626"/>
                <w:sz w:val="28"/>
                <w:szCs w:val="28"/>
                <w:lang w:val="vi-VN"/>
              </w:rPr>
              <w:t xml:space="preserve"> </w:t>
            </w:r>
          </w:p>
        </w:tc>
      </w:tr>
      <w:tr w:rsidR="00725C38" w14:paraId="48C14CE8"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1ECF2" w14:textId="47002414" w:rsidR="00725C38" w:rsidRDefault="00725C38" w:rsidP="00725C38">
            <w:pPr>
              <w:rPr>
                <w:rFonts w:ascii="Times New Roman" w:eastAsia="Times New Roman" w:hAnsi="Times New Roman" w:cs="Times New Roman"/>
                <w:color w:val="262626"/>
                <w:sz w:val="28"/>
                <w:szCs w:val="28"/>
              </w:rPr>
            </w:pPr>
            <w:r w:rsidRPr="007415E2">
              <w:rPr>
                <w:rFonts w:ascii="Times New Roman" w:eastAsia="Times New Roman" w:hAnsi="Times New Roman" w:cs="Times New Roman"/>
                <w:color w:val="262626"/>
                <w:sz w:val="28"/>
                <w:szCs w:val="28"/>
              </w:rPr>
              <w:t>Images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BF122" w14:textId="1506E7F8"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E75E7"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DDC83" w14:textId="7171B1FF" w:rsidR="00725C38" w:rsidRPr="00F77DA3" w:rsidRDefault="00F77DA3" w:rsidP="00725C38">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Hình Ảnh</w:t>
            </w:r>
          </w:p>
        </w:tc>
      </w:tr>
    </w:tbl>
    <w:p w14:paraId="6CDF0532" w14:textId="525C54FC" w:rsidR="007415E2" w:rsidRDefault="007415E2">
      <w:pPr>
        <w:rPr>
          <w:rFonts w:ascii="Times New Roman" w:eastAsia="Times New Roman" w:hAnsi="Times New Roman" w:cs="Times New Roman"/>
          <w:b/>
          <w:color w:val="4A86E8"/>
          <w:sz w:val="28"/>
          <w:szCs w:val="28"/>
        </w:rPr>
      </w:pPr>
    </w:p>
    <w:p w14:paraId="3B3524E8" w14:textId="77777777" w:rsidR="007415E2" w:rsidRDefault="007415E2">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34739D0A" w14:textId="77777777" w:rsidR="00031266" w:rsidRDefault="00031266">
      <w:pPr>
        <w:rPr>
          <w:rFonts w:ascii="Times New Roman" w:eastAsia="Times New Roman" w:hAnsi="Times New Roman" w:cs="Times New Roman"/>
          <w:b/>
          <w:color w:val="4A86E8"/>
          <w:sz w:val="28"/>
          <w:szCs w:val="28"/>
        </w:rPr>
      </w:pPr>
    </w:p>
    <w:p w14:paraId="2906C93C" w14:textId="4FF7CABD" w:rsidR="00F77DA3" w:rsidRPr="00F77DA3" w:rsidRDefault="00F77DA3" w:rsidP="00F77DA3">
      <w:pPr>
        <w:ind w:left="99"/>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ProductType</w:t>
      </w:r>
    </w:p>
    <w:tbl>
      <w:tblPr>
        <w:tblStyle w:val="a2"/>
        <w:tblW w:w="9750"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2325"/>
        <w:gridCol w:w="2535"/>
        <w:gridCol w:w="2580"/>
      </w:tblGrid>
      <w:tr w:rsidR="00031266" w14:paraId="687E3CCC"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37ED4"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57111"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F822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0D813"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34F8EB3A"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F4D87" w14:textId="573B8B0A" w:rsidR="00031266" w:rsidRDefault="009462C2">
            <w:pPr>
              <w:rPr>
                <w:rFonts w:ascii="Times New Roman" w:eastAsia="Times New Roman" w:hAnsi="Times New Roman" w:cs="Times New Roman"/>
                <w:color w:val="262626"/>
                <w:sz w:val="28"/>
                <w:szCs w:val="28"/>
              </w:rPr>
            </w:pPr>
            <w:r w:rsidRPr="009462C2">
              <w:rPr>
                <w:rFonts w:ascii="Times New Roman" w:eastAsia="Times New Roman" w:hAnsi="Times New Roman" w:cs="Times New Roman"/>
                <w:color w:val="262626"/>
                <w:sz w:val="28"/>
                <w:szCs w:val="28"/>
              </w:rPr>
              <w:t>TypeId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E11B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A022E"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w:t>
            </w:r>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265D1" w14:textId="11721EFD"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w:t>
            </w:r>
            <w:r w:rsidR="009462C2">
              <w:rPr>
                <w:rFonts w:ascii="Times New Roman" w:eastAsia="Times New Roman" w:hAnsi="Times New Roman" w:cs="Times New Roman"/>
                <w:color w:val="262626"/>
                <w:sz w:val="28"/>
                <w:szCs w:val="28"/>
              </w:rPr>
              <w:t>Loại</w:t>
            </w:r>
            <w:r>
              <w:rPr>
                <w:rFonts w:ascii="Times New Roman" w:eastAsia="Times New Roman" w:hAnsi="Times New Roman" w:cs="Times New Roman"/>
                <w:color w:val="262626"/>
                <w:sz w:val="28"/>
                <w:szCs w:val="28"/>
              </w:rPr>
              <w:t xml:space="preserve">  </w:t>
            </w:r>
          </w:p>
        </w:tc>
      </w:tr>
      <w:tr w:rsidR="00FB783B" w14:paraId="1030B767"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4E3EA" w14:textId="7982350A" w:rsidR="00FB783B" w:rsidRDefault="009462C2" w:rsidP="00FB783B">
            <w:pPr>
              <w:rPr>
                <w:rFonts w:ascii="Times New Roman" w:eastAsia="Times New Roman" w:hAnsi="Times New Roman" w:cs="Times New Roman"/>
                <w:color w:val="262626"/>
                <w:sz w:val="28"/>
                <w:szCs w:val="28"/>
              </w:rPr>
            </w:pPr>
            <w:r w:rsidRPr="009462C2">
              <w:rPr>
                <w:rFonts w:ascii="Times New Roman" w:eastAsia="Times New Roman" w:hAnsi="Times New Roman" w:cs="Times New Roman"/>
                <w:color w:val="262626"/>
                <w:sz w:val="28"/>
                <w:szCs w:val="28"/>
              </w:rPr>
              <w:t>TypeName</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86BA9" w14:textId="77777777" w:rsidR="00FB783B" w:rsidRDefault="00FB783B" w:rsidP="00FB783B">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Nvarchar(100)</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7228F" w14:textId="77E3D31E" w:rsidR="00FB783B" w:rsidRDefault="009462C2" w:rsidP="00FB783B">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NotNull</w:t>
            </w:r>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5C4EE" w14:textId="657C952B" w:rsidR="00FB783B" w:rsidRPr="009462C2" w:rsidRDefault="009462C2" w:rsidP="00FB783B">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Tên</w:t>
            </w:r>
            <w:r>
              <w:rPr>
                <w:rFonts w:ascii="Times New Roman" w:eastAsia="Times New Roman" w:hAnsi="Times New Roman" w:cs="Times New Roman"/>
                <w:color w:val="262626"/>
                <w:sz w:val="28"/>
                <w:szCs w:val="28"/>
                <w:lang w:val="vi-VN"/>
              </w:rPr>
              <w:t xml:space="preserve"> Loại</w:t>
            </w:r>
          </w:p>
        </w:tc>
      </w:tr>
    </w:tbl>
    <w:p w14:paraId="4AE58114" w14:textId="77777777" w:rsidR="00031266" w:rsidRDefault="00031266">
      <w:pPr>
        <w:ind w:left="99"/>
        <w:rPr>
          <w:rFonts w:ascii="Times New Roman" w:eastAsia="Times New Roman" w:hAnsi="Times New Roman" w:cs="Times New Roman"/>
          <w:b/>
          <w:color w:val="4A86E8"/>
          <w:sz w:val="28"/>
          <w:szCs w:val="28"/>
        </w:rPr>
      </w:pPr>
    </w:p>
    <w:p w14:paraId="08952D14" w14:textId="31AB49A6"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Hóa Đơn </w:t>
      </w:r>
    </w:p>
    <w:tbl>
      <w:tblPr>
        <w:tblStyle w:val="a5"/>
        <w:tblW w:w="9870"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2325"/>
        <w:gridCol w:w="1995"/>
        <w:gridCol w:w="3240"/>
      </w:tblGrid>
      <w:tr w:rsidR="00031266" w14:paraId="7C73A8D0"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19C0"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BD183"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1649C"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D7C3A"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48DF860E"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03B8E" w14:textId="7C08A5F0" w:rsidR="00031266" w:rsidRDefault="00B54AF2">
            <w:pPr>
              <w:rPr>
                <w:rFonts w:ascii="Times New Roman" w:eastAsia="Times New Roman" w:hAnsi="Times New Roman" w:cs="Times New Roman"/>
                <w:color w:val="262626"/>
                <w:sz w:val="28"/>
                <w:szCs w:val="28"/>
              </w:rPr>
            </w:pPr>
            <w:r w:rsidRPr="00B54AF2">
              <w:rPr>
                <w:rFonts w:ascii="Times New Roman" w:eastAsia="Times New Roman" w:hAnsi="Times New Roman" w:cs="Times New Roman"/>
                <w:color w:val="262626"/>
                <w:sz w:val="28"/>
                <w:szCs w:val="28"/>
              </w:rPr>
              <w:t>BillId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9AA7F"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ECA57"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53D5B"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Hóa đơn  </w:t>
            </w:r>
          </w:p>
        </w:tc>
      </w:tr>
      <w:tr w:rsidR="00031266" w14:paraId="08CC5FB3"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69131" w14:textId="06BC7D0B" w:rsidR="00031266" w:rsidRDefault="00A87CEA">
            <w:pPr>
              <w:rPr>
                <w:rFonts w:ascii="Times New Roman" w:eastAsia="Times New Roman" w:hAnsi="Times New Roman" w:cs="Times New Roman"/>
                <w:color w:val="262626"/>
                <w:sz w:val="28"/>
                <w:szCs w:val="28"/>
              </w:rPr>
            </w:pPr>
            <w:r w:rsidRPr="00A87CEA">
              <w:rPr>
                <w:rFonts w:ascii="Times New Roman" w:eastAsia="Times New Roman" w:hAnsi="Times New Roman" w:cs="Times New Roman"/>
                <w:color w:val="262626"/>
                <w:sz w:val="28"/>
                <w:szCs w:val="28"/>
              </w:rPr>
              <w:t>CreatedDate</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CD0ED"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DateTime</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802EC"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4"/>
                <w:szCs w:val="24"/>
              </w:rPr>
              <w:t>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4BDA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Thời gian lập hóa đơn</w:t>
            </w:r>
          </w:p>
        </w:tc>
      </w:tr>
      <w:tr w:rsidR="00031266" w14:paraId="6128E490"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01A10" w14:textId="7D3B6971" w:rsidR="00031266" w:rsidRDefault="00B54AF2">
            <w:pPr>
              <w:rPr>
                <w:rFonts w:ascii="Times New Roman" w:eastAsia="Times New Roman" w:hAnsi="Times New Roman" w:cs="Times New Roman"/>
                <w:color w:val="262626"/>
                <w:sz w:val="28"/>
                <w:szCs w:val="28"/>
              </w:rPr>
            </w:pPr>
            <w:r w:rsidRPr="00B54AF2">
              <w:rPr>
                <w:rFonts w:ascii="Times New Roman" w:eastAsia="Times New Roman" w:hAnsi="Times New Roman" w:cs="Times New Roman"/>
                <w:color w:val="262626"/>
                <w:sz w:val="28"/>
                <w:szCs w:val="28"/>
              </w:rPr>
              <w:t>AccountId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4AEF5" w14:textId="29088F8D" w:rsidR="00031266" w:rsidRDefault="00A87CEA">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Int</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8AA00"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Fk,Not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E6FEE"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nhân viên </w:t>
            </w:r>
          </w:p>
        </w:tc>
      </w:tr>
      <w:tr w:rsidR="00031266" w14:paraId="1CDEE9AA"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53FC0" w14:textId="15DEE9E7" w:rsidR="00031266" w:rsidRDefault="00A87CEA">
            <w:pPr>
              <w:rPr>
                <w:rFonts w:ascii="Times New Roman" w:eastAsia="Times New Roman" w:hAnsi="Times New Roman" w:cs="Times New Roman"/>
                <w:color w:val="262626"/>
                <w:sz w:val="28"/>
                <w:szCs w:val="28"/>
              </w:rPr>
            </w:pPr>
            <w:r w:rsidRPr="00A87CEA">
              <w:rPr>
                <w:rFonts w:ascii="Times New Roman" w:eastAsia="Times New Roman" w:hAnsi="Times New Roman" w:cs="Times New Roman"/>
                <w:color w:val="262626"/>
                <w:sz w:val="28"/>
                <w:szCs w:val="28"/>
              </w:rPr>
              <w:t>CustomerId</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BA7FB"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80C2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Fk,Not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6B79D"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khách hàng  </w:t>
            </w:r>
          </w:p>
        </w:tc>
      </w:tr>
      <w:tr w:rsidR="00031266" w14:paraId="1CE61A2B"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6DA41" w14:textId="363C9191" w:rsidR="00031266" w:rsidRDefault="00A87CEA">
            <w:pPr>
              <w:rPr>
                <w:rFonts w:ascii="Times New Roman" w:eastAsia="Times New Roman" w:hAnsi="Times New Roman" w:cs="Times New Roman"/>
                <w:color w:val="262626"/>
                <w:sz w:val="28"/>
                <w:szCs w:val="28"/>
              </w:rPr>
            </w:pPr>
            <w:r w:rsidRPr="00A87CEA">
              <w:rPr>
                <w:rFonts w:ascii="Times New Roman" w:eastAsia="Times New Roman" w:hAnsi="Times New Roman" w:cs="Times New Roman"/>
                <w:color w:val="262626"/>
                <w:sz w:val="28"/>
                <w:szCs w:val="28"/>
              </w:rPr>
              <w:t>TotalPrice</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FABA2"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82C49"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7BC79"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Tổng Tiền hóa đơn </w:t>
            </w:r>
          </w:p>
        </w:tc>
      </w:tr>
    </w:tbl>
    <w:p w14:paraId="2944AD1B"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p>
    <w:p w14:paraId="4AB1A6F8"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Chi tiết hóa đơn</w:t>
      </w:r>
    </w:p>
    <w:tbl>
      <w:tblPr>
        <w:tblStyle w:val="a6"/>
        <w:tblW w:w="988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340"/>
      </w:tblGrid>
      <w:tr w:rsidR="00031266" w14:paraId="6884C64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F60D9"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Cột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315C3"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Kiểu dữ liệu</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6A4C6"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Ràng buộc</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BE59F" w14:textId="77777777" w:rsidR="00031266" w:rsidRDefault="0049755C">
            <w:pPr>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Ghi Chú</w:t>
            </w:r>
          </w:p>
        </w:tc>
      </w:tr>
      <w:tr w:rsidR="00031266" w14:paraId="6BC77C39"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66126" w14:textId="7E816F73"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BillId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9D38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0DC"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Key,FK</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1E193"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Mã Hóa đơn  </w:t>
            </w:r>
          </w:p>
        </w:tc>
      </w:tr>
      <w:tr w:rsidR="00031266" w14:paraId="1BF8D355"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E9" w14:textId="198D8219"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ProductId</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5DE4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Nvarchar(10)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CDEEC"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4"/>
                <w:szCs w:val="24"/>
              </w:rPr>
              <w:t>Primary Key,FK</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0E61E"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Mã Thuốc</w:t>
            </w:r>
          </w:p>
        </w:tc>
      </w:tr>
      <w:tr w:rsidR="00031266" w14:paraId="1E3CAD36"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033D4" w14:textId="3E136EFD"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Quantity</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11E9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Int </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F40C7"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4D56E"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Số lượng </w:t>
            </w:r>
          </w:p>
        </w:tc>
      </w:tr>
      <w:tr w:rsidR="00031266" w14:paraId="0B0448D8"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DB8B3" w14:textId="1529CCE3"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Subtotal</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37AD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BDBA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657D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Đơn giá  </w:t>
            </w:r>
          </w:p>
        </w:tc>
      </w:tr>
    </w:tbl>
    <w:p w14:paraId="28CB6A27" w14:textId="77777777" w:rsidR="004D5787" w:rsidRDefault="004D5787">
      <w:pPr>
        <w:rPr>
          <w:rFonts w:ascii="Times New Roman" w:eastAsia="Times New Roman" w:hAnsi="Times New Roman" w:cs="Times New Roman"/>
          <w:b/>
          <w:color w:val="4A86E8"/>
          <w:sz w:val="28"/>
          <w:szCs w:val="28"/>
          <w:lang w:val="vi-VN"/>
        </w:rPr>
      </w:pPr>
    </w:p>
    <w:p w14:paraId="7D4E1B2B" w14:textId="77777777" w:rsidR="004D5787" w:rsidRDefault="004D5787">
      <w:pPr>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lang w:val="vi-VN"/>
        </w:rPr>
        <w:br w:type="page"/>
      </w:r>
    </w:p>
    <w:p w14:paraId="334462F5" w14:textId="30EDAAB6" w:rsidR="00031266" w:rsidRDefault="0049755C" w:rsidP="004D5787">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t>2.3 Thiết kế giao diện</w:t>
      </w:r>
    </w:p>
    <w:p w14:paraId="61951D6E"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2.3.1 Sơ đồ tổ chức giao diện</w:t>
      </w:r>
    </w:p>
    <w:p w14:paraId="3096E94B"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190C1087" wp14:editId="7EE2B839">
            <wp:extent cx="5729288" cy="3581400"/>
            <wp:effectExtent l="0" t="0" r="0" b="0"/>
            <wp:docPr id="16462794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29288" cy="3581400"/>
                    </a:xfrm>
                    <a:prstGeom prst="rect">
                      <a:avLst/>
                    </a:prstGeom>
                    <a:ln/>
                  </pic:spPr>
                </pic:pic>
              </a:graphicData>
            </a:graphic>
          </wp:inline>
        </w:drawing>
      </w:r>
    </w:p>
    <w:p w14:paraId="28809E0A"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2.3.2 Thiết kế giao diện cho các chức năng nghiệp vụ</w:t>
      </w:r>
    </w:p>
    <w:p w14:paraId="693BBD86"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2.3.2.1 Thiết kế Form Chào</w:t>
      </w:r>
    </w:p>
    <w:p w14:paraId="33E299FE"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5AC250DA" wp14:editId="6BA495A2">
            <wp:extent cx="5767388" cy="3381375"/>
            <wp:effectExtent l="0" t="0" r="0" b="0"/>
            <wp:docPr id="16462794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67388" cy="3381375"/>
                    </a:xfrm>
                    <a:prstGeom prst="rect">
                      <a:avLst/>
                    </a:prstGeom>
                    <a:ln/>
                  </pic:spPr>
                </pic:pic>
              </a:graphicData>
            </a:graphic>
          </wp:inline>
        </w:drawing>
      </w:r>
    </w:p>
    <w:p w14:paraId="173A76B9"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t xml:space="preserve">        2.3.2.2 Thiết kế Form Đăng nhập</w:t>
      </w:r>
    </w:p>
    <w:p w14:paraId="38E95BB1"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240D4AE9" wp14:editId="2CFF8538">
            <wp:extent cx="5731200" cy="3175000"/>
            <wp:effectExtent l="0" t="0" r="0" b="0"/>
            <wp:docPr id="164627952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5731200" cy="3175000"/>
                    </a:xfrm>
                    <a:prstGeom prst="rect">
                      <a:avLst/>
                    </a:prstGeom>
                    <a:ln/>
                  </pic:spPr>
                </pic:pic>
              </a:graphicData>
            </a:graphic>
          </wp:inline>
        </w:drawing>
      </w:r>
    </w:p>
    <w:p w14:paraId="6B6F6FE3"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2.3.2.3 Thiết kế Form Main</w:t>
      </w:r>
    </w:p>
    <w:p w14:paraId="2D244875"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61A66E23" wp14:editId="48DC28C7">
            <wp:extent cx="6053138" cy="4048125"/>
            <wp:effectExtent l="0" t="0" r="0" b="0"/>
            <wp:docPr id="16462794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6053138" cy="4048125"/>
                    </a:xfrm>
                    <a:prstGeom prst="rect">
                      <a:avLst/>
                    </a:prstGeom>
                    <a:ln/>
                  </pic:spPr>
                </pic:pic>
              </a:graphicData>
            </a:graphic>
          </wp:inline>
        </w:drawing>
      </w:r>
      <w:r>
        <w:rPr>
          <w:rFonts w:ascii="Times New Roman" w:eastAsia="Times New Roman" w:hAnsi="Times New Roman" w:cs="Times New Roman"/>
          <w:b/>
          <w:color w:val="4A86E8"/>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lastRenderedPageBreak/>
        <w:br/>
      </w:r>
      <w:r>
        <w:rPr>
          <w:rFonts w:ascii="Times New Roman" w:eastAsia="Times New Roman" w:hAnsi="Times New Roman" w:cs="Times New Roman"/>
          <w:b/>
          <w:color w:val="4A86E8"/>
          <w:sz w:val="28"/>
          <w:szCs w:val="28"/>
        </w:rPr>
        <w:t>2.3.2.4 Thiết kế Form Đổi mật khẩu</w:t>
      </w:r>
    </w:p>
    <w:p w14:paraId="63FC870B"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411541FE" wp14:editId="67919619">
            <wp:extent cx="5081588" cy="3114675"/>
            <wp:effectExtent l="0" t="0" r="0" b="0"/>
            <wp:docPr id="164627949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081588" cy="3114675"/>
                    </a:xfrm>
                    <a:prstGeom prst="rect">
                      <a:avLst/>
                    </a:prstGeom>
                    <a:ln/>
                  </pic:spPr>
                </pic:pic>
              </a:graphicData>
            </a:graphic>
          </wp:inline>
        </w:drawing>
      </w:r>
    </w:p>
    <w:p w14:paraId="69D5A954"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2.3.2.5 Thiết kế Form Tài khoản</w:t>
      </w:r>
    </w:p>
    <w:p w14:paraId="44CDF0C7"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57381B57" wp14:editId="1E7DC5C7">
            <wp:extent cx="5731200" cy="3644900"/>
            <wp:effectExtent l="0" t="0" r="0" b="0"/>
            <wp:docPr id="164627948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731200" cy="3644900"/>
                    </a:xfrm>
                    <a:prstGeom prst="rect">
                      <a:avLst/>
                    </a:prstGeom>
                    <a:ln/>
                  </pic:spPr>
                </pic:pic>
              </a:graphicData>
            </a:graphic>
          </wp:inline>
        </w:drawing>
      </w:r>
    </w:p>
    <w:p w14:paraId="2B9AE666"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2.3.2.6 Thiết kế Form Thuốc</w:t>
      </w:r>
    </w:p>
    <w:p w14:paraId="7085A44E"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lastRenderedPageBreak/>
        <w:drawing>
          <wp:inline distT="114300" distB="114300" distL="114300" distR="114300" wp14:anchorId="5A192FB8" wp14:editId="13488A2D">
            <wp:extent cx="5731200" cy="3632200"/>
            <wp:effectExtent l="0" t="0" r="0" b="0"/>
            <wp:docPr id="16462794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731200" cy="3632200"/>
                    </a:xfrm>
                    <a:prstGeom prst="rect">
                      <a:avLst/>
                    </a:prstGeom>
                    <a:ln/>
                  </pic:spPr>
                </pic:pic>
              </a:graphicData>
            </a:graphic>
          </wp:inline>
        </w:drawing>
      </w:r>
    </w:p>
    <w:p w14:paraId="51FD2897"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2.3.2.7 Thiết kế Form Khách hàng</w:t>
      </w:r>
    </w:p>
    <w:p w14:paraId="780B0431"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60E99C24" wp14:editId="7D17E8F7">
            <wp:extent cx="5731200" cy="3479800"/>
            <wp:effectExtent l="0" t="0" r="0" b="0"/>
            <wp:docPr id="16462795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731200" cy="3479800"/>
                    </a:xfrm>
                    <a:prstGeom prst="rect">
                      <a:avLst/>
                    </a:prstGeom>
                    <a:ln/>
                  </pic:spPr>
                </pic:pic>
              </a:graphicData>
            </a:graphic>
          </wp:inline>
        </w:drawing>
      </w:r>
    </w:p>
    <w:p w14:paraId="59ACB5C0"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p>
    <w:p w14:paraId="51C55A98"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t>2.3.2.8 Thiết kế Form Doanh thu</w:t>
      </w:r>
    </w:p>
    <w:p w14:paraId="1B315CE0"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19514E68" wp14:editId="5F39BD3A">
            <wp:extent cx="5731200" cy="3492500"/>
            <wp:effectExtent l="0" t="0" r="0" b="0"/>
            <wp:docPr id="16462794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731200" cy="3492500"/>
                    </a:xfrm>
                    <a:prstGeom prst="rect">
                      <a:avLst/>
                    </a:prstGeom>
                    <a:ln/>
                  </pic:spPr>
                </pic:pic>
              </a:graphicData>
            </a:graphic>
          </wp:inline>
        </w:drawing>
      </w:r>
    </w:p>
    <w:p w14:paraId="4FC4C72E"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2.3.2.9 Thiết kế Form QUẢN LÍ BÁN HÀNG</w:t>
      </w:r>
    </w:p>
    <w:p w14:paraId="4B1A0654"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451D44EB" wp14:editId="0EE9C5F6">
            <wp:extent cx="5433416" cy="3529013"/>
            <wp:effectExtent l="0" t="0" r="0" b="0"/>
            <wp:docPr id="164627949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5433416" cy="3529013"/>
                    </a:xfrm>
                    <a:prstGeom prst="rect">
                      <a:avLst/>
                    </a:prstGeom>
                    <a:ln/>
                  </pic:spPr>
                </pic:pic>
              </a:graphicData>
            </a:graphic>
          </wp:inline>
        </w:drawing>
      </w:r>
    </w:p>
    <w:p w14:paraId="40719D75"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p>
    <w:p w14:paraId="61B25C48"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t>2.3.2.10 Thiết kế Form QUẢN LÍ NHÀ PHÂN PHỐI</w:t>
      </w:r>
    </w:p>
    <w:p w14:paraId="128B1AA3"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395C38FF" wp14:editId="2203652E">
            <wp:extent cx="5731200" cy="4279900"/>
            <wp:effectExtent l="0" t="0" r="0" b="0"/>
            <wp:docPr id="164627951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a:stretch>
                      <a:fillRect/>
                    </a:stretch>
                  </pic:blipFill>
                  <pic:spPr>
                    <a:xfrm>
                      <a:off x="0" y="0"/>
                      <a:ext cx="5731200" cy="4279900"/>
                    </a:xfrm>
                    <a:prstGeom prst="rect">
                      <a:avLst/>
                    </a:prstGeom>
                    <a:ln/>
                  </pic:spPr>
                </pic:pic>
              </a:graphicData>
            </a:graphic>
          </wp:inline>
        </w:drawing>
      </w:r>
    </w:p>
    <w:p w14:paraId="7D89A8F1" w14:textId="77777777" w:rsidR="00031266" w:rsidRDefault="00031266">
      <w:pPr>
        <w:rPr>
          <w:rFonts w:ascii="Times New Roman" w:eastAsia="Times New Roman" w:hAnsi="Times New Roman" w:cs="Times New Roman"/>
          <w:b/>
          <w:color w:val="4A86E8"/>
          <w:sz w:val="28"/>
          <w:szCs w:val="28"/>
        </w:rPr>
      </w:pPr>
    </w:p>
    <w:p w14:paraId="25231B91" w14:textId="77777777" w:rsidR="00031266" w:rsidRDefault="0049755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r>
    </w:p>
    <w:p w14:paraId="4EE54073" w14:textId="77777777" w:rsidR="00031266" w:rsidRDefault="00031266">
      <w:pPr>
        <w:rPr>
          <w:rFonts w:ascii="Times New Roman" w:eastAsia="Times New Roman" w:hAnsi="Times New Roman" w:cs="Times New Roman"/>
          <w:b/>
          <w:color w:val="4A86E8"/>
          <w:sz w:val="28"/>
          <w:szCs w:val="28"/>
        </w:rPr>
      </w:pPr>
    </w:p>
    <w:p w14:paraId="4BE64D26" w14:textId="77777777" w:rsidR="00031266" w:rsidRDefault="00031266">
      <w:pPr>
        <w:rPr>
          <w:rFonts w:ascii="Times New Roman" w:eastAsia="Times New Roman" w:hAnsi="Times New Roman" w:cs="Times New Roman"/>
          <w:b/>
          <w:color w:val="4A86E8"/>
          <w:sz w:val="28"/>
          <w:szCs w:val="28"/>
        </w:rPr>
      </w:pPr>
    </w:p>
    <w:p w14:paraId="5D2A8EAF" w14:textId="77777777" w:rsidR="00031266" w:rsidRDefault="00031266">
      <w:pPr>
        <w:rPr>
          <w:rFonts w:ascii="Times New Roman" w:eastAsia="Times New Roman" w:hAnsi="Times New Roman" w:cs="Times New Roman"/>
          <w:b/>
          <w:color w:val="4A86E8"/>
          <w:sz w:val="28"/>
          <w:szCs w:val="28"/>
        </w:rPr>
      </w:pPr>
    </w:p>
    <w:p w14:paraId="44B0AE49" w14:textId="77777777" w:rsidR="00031266" w:rsidRDefault="00031266">
      <w:pPr>
        <w:rPr>
          <w:rFonts w:ascii="Times New Roman" w:eastAsia="Times New Roman" w:hAnsi="Times New Roman" w:cs="Times New Roman"/>
          <w:b/>
          <w:color w:val="4A86E8"/>
          <w:sz w:val="28"/>
          <w:szCs w:val="28"/>
        </w:rPr>
      </w:pPr>
    </w:p>
    <w:p w14:paraId="491AF0C6" w14:textId="77777777" w:rsidR="00031266" w:rsidRDefault="00031266">
      <w:pPr>
        <w:rPr>
          <w:rFonts w:ascii="Times New Roman" w:eastAsia="Times New Roman" w:hAnsi="Times New Roman" w:cs="Times New Roman"/>
          <w:b/>
          <w:color w:val="4A86E8"/>
          <w:sz w:val="28"/>
          <w:szCs w:val="28"/>
        </w:rPr>
      </w:pPr>
    </w:p>
    <w:p w14:paraId="2993B5FF" w14:textId="77777777" w:rsidR="00031266" w:rsidRDefault="00031266">
      <w:pPr>
        <w:rPr>
          <w:rFonts w:ascii="Times New Roman" w:eastAsia="Times New Roman" w:hAnsi="Times New Roman" w:cs="Times New Roman"/>
          <w:b/>
          <w:color w:val="4A86E8"/>
          <w:sz w:val="28"/>
          <w:szCs w:val="28"/>
        </w:rPr>
      </w:pPr>
    </w:p>
    <w:p w14:paraId="22B9B7DA"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2.3.2.11 Thiết kế Form QUẢN LÍ NHÂN VIÊN</w:t>
      </w:r>
    </w:p>
    <w:p w14:paraId="49CEF339"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lastRenderedPageBreak/>
        <w:drawing>
          <wp:inline distT="114300" distB="114300" distL="114300" distR="114300" wp14:anchorId="774D67AE" wp14:editId="6F8F7379">
            <wp:extent cx="5743575" cy="3690767"/>
            <wp:effectExtent l="0" t="0" r="0" b="0"/>
            <wp:docPr id="164627947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43575" cy="3690767"/>
                    </a:xfrm>
                    <a:prstGeom prst="rect">
                      <a:avLst/>
                    </a:prstGeom>
                    <a:ln/>
                  </pic:spPr>
                </pic:pic>
              </a:graphicData>
            </a:graphic>
          </wp:inline>
        </w:drawing>
      </w:r>
    </w:p>
    <w:p w14:paraId="2355A10F"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2.3.2.12 Thiết kế Form THUỐC TỒN KHO</w:t>
      </w:r>
    </w:p>
    <w:p w14:paraId="27107DA4"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6D4DCD22" wp14:editId="5CC38C02">
            <wp:extent cx="5731200" cy="2755900"/>
            <wp:effectExtent l="0" t="0" r="0" b="0"/>
            <wp:docPr id="16462794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731200" cy="2755900"/>
                    </a:xfrm>
                    <a:prstGeom prst="rect">
                      <a:avLst/>
                    </a:prstGeom>
                    <a:ln/>
                  </pic:spPr>
                </pic:pic>
              </a:graphicData>
            </a:graphic>
          </wp:inline>
        </w:drawing>
      </w: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p>
    <w:p w14:paraId="3EB0B11A"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2.3.2.13 Thiết kế Form HÓA ĐƠN</w:t>
      </w:r>
    </w:p>
    <w:p w14:paraId="1B8718F3"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lastRenderedPageBreak/>
        <w:drawing>
          <wp:inline distT="114300" distB="114300" distL="114300" distR="114300" wp14:anchorId="54DF0FE7" wp14:editId="0C71EF55">
            <wp:extent cx="5734050" cy="3719342"/>
            <wp:effectExtent l="0" t="0" r="0" b="0"/>
            <wp:docPr id="16462795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5734050" cy="3719342"/>
                    </a:xfrm>
                    <a:prstGeom prst="rect">
                      <a:avLst/>
                    </a:prstGeom>
                    <a:ln/>
                  </pic:spPr>
                </pic:pic>
              </a:graphicData>
            </a:graphic>
          </wp:inline>
        </w:drawing>
      </w:r>
    </w:p>
    <w:p w14:paraId="28D4E856"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2.3.2.14 Thiết kế Form HÓA ĐƠN NHẬP</w:t>
      </w:r>
    </w:p>
    <w:p w14:paraId="0AE1FEB7"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09F73E43" wp14:editId="6D1C5486">
            <wp:extent cx="5731200" cy="3403600"/>
            <wp:effectExtent l="0" t="0" r="0" b="0"/>
            <wp:docPr id="16462795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7"/>
                    <a:srcRect/>
                    <a:stretch>
                      <a:fillRect/>
                    </a:stretch>
                  </pic:blipFill>
                  <pic:spPr>
                    <a:xfrm>
                      <a:off x="0" y="0"/>
                      <a:ext cx="5731200" cy="3403600"/>
                    </a:xfrm>
                    <a:prstGeom prst="rect">
                      <a:avLst/>
                    </a:prstGeom>
                    <a:ln/>
                  </pic:spPr>
                </pic:pic>
              </a:graphicData>
            </a:graphic>
          </wp:inline>
        </w:drawing>
      </w:r>
    </w:p>
    <w:p w14:paraId="1AF5734C" w14:textId="6FFAE679" w:rsidR="00031266" w:rsidRPr="0017065E" w:rsidRDefault="0049755C">
      <w:pP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p>
    <w:p w14:paraId="5554E2A8" w14:textId="77777777" w:rsidR="00031266" w:rsidRDefault="0049755C">
      <w:pPr>
        <w:numPr>
          <w:ilvl w:val="0"/>
          <w:numId w:val="10"/>
        </w:numPr>
        <w:rPr>
          <w:rFonts w:ascii="Times New Roman" w:eastAsia="Times New Roman" w:hAnsi="Times New Roman" w:cs="Times New Roman"/>
        </w:rPr>
      </w:pPr>
      <w:r>
        <w:rPr>
          <w:rFonts w:ascii="Times New Roman" w:eastAsia="Times New Roman" w:hAnsi="Times New Roman" w:cs="Times New Roman"/>
          <w:color w:val="0000FF"/>
          <w:sz w:val="40"/>
          <w:szCs w:val="40"/>
        </w:rPr>
        <w:lastRenderedPageBreak/>
        <w:t>THỰC HIỆN VIẾT MÃ</w:t>
      </w:r>
    </w:p>
    <w:p w14:paraId="34881BC7" w14:textId="77777777" w:rsidR="00031266" w:rsidRDefault="0049755C">
      <w:pPr>
        <w:ind w:left="99"/>
        <w:rPr>
          <w:rFonts w:ascii="Times New Roman" w:eastAsia="Times New Roman" w:hAnsi="Times New Roman" w:cs="Times New Roman"/>
          <w:b/>
          <w:color w:val="4A86E8"/>
          <w:sz w:val="34"/>
          <w:szCs w:val="34"/>
        </w:rPr>
      </w:pPr>
      <w:r>
        <w:rPr>
          <w:rFonts w:ascii="Times New Roman" w:eastAsia="Times New Roman" w:hAnsi="Times New Roman" w:cs="Times New Roman"/>
          <w:b/>
          <w:color w:val="4A86E8"/>
          <w:sz w:val="34"/>
          <w:szCs w:val="34"/>
        </w:rPr>
        <w:t>3.1 Viết mã tạo CSDL</w:t>
      </w:r>
    </w:p>
    <w:p w14:paraId="649E657A" w14:textId="6B808971"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3.1.1       Tạo CSDL</w:t>
      </w:r>
    </w:p>
    <w:p w14:paraId="7957A8A9" w14:textId="2AB07AB6" w:rsidR="00031266" w:rsidRPr="00F4135A" w:rsidRDefault="00F4135A" w:rsidP="00F4135A">
      <w:pPr>
        <w:ind w:left="99"/>
        <w:rPr>
          <w:rFonts w:ascii="Times New Roman" w:eastAsia="Times New Roman" w:hAnsi="Times New Roman" w:cs="Times New Roman"/>
          <w:b/>
          <w:color w:val="4A86E8"/>
          <w:sz w:val="28"/>
          <w:szCs w:val="28"/>
          <w:lang w:val="vi-VN"/>
        </w:rPr>
      </w:pPr>
      <w:r w:rsidRPr="00F4135A">
        <w:rPr>
          <w:rFonts w:ascii="Times New Roman" w:eastAsia="Times New Roman" w:hAnsi="Times New Roman" w:cs="Times New Roman"/>
          <w:b/>
          <w:noProof/>
          <w:color w:val="4A86E8"/>
          <w:sz w:val="28"/>
          <w:szCs w:val="28"/>
        </w:rPr>
        <w:drawing>
          <wp:inline distT="0" distB="0" distL="0" distR="0" wp14:anchorId="5D5F4616" wp14:editId="2222BDE0">
            <wp:extent cx="5455920" cy="1371600"/>
            <wp:effectExtent l="0" t="0" r="0" b="0"/>
            <wp:docPr id="4377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22440" name=""/>
                    <pic:cNvPicPr/>
                  </pic:nvPicPr>
                  <pic:blipFill>
                    <a:blip r:embed="rId38"/>
                    <a:stretch>
                      <a:fillRect/>
                    </a:stretch>
                  </pic:blipFill>
                  <pic:spPr>
                    <a:xfrm>
                      <a:off x="0" y="0"/>
                      <a:ext cx="5456680" cy="1371791"/>
                    </a:xfrm>
                    <a:prstGeom prst="rect">
                      <a:avLst/>
                    </a:prstGeom>
                  </pic:spPr>
                </pic:pic>
              </a:graphicData>
            </a:graphic>
          </wp:inline>
        </w:drawing>
      </w:r>
    </w:p>
    <w:p w14:paraId="32EE61D1" w14:textId="77777777" w:rsidR="00031266" w:rsidRDefault="0049755C">
      <w:pPr>
        <w:tabs>
          <w:tab w:val="left" w:pos="1320"/>
          <w:tab w:val="right" w:pos="9350"/>
        </w:tabs>
        <w:spacing w:after="100"/>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r>
        <w:fldChar w:fldCharType="begin"/>
      </w:r>
      <w:r>
        <w:instrText xml:space="preserve"> HYPERLINK \l "_heading=h.44sinio" </w:instrText>
      </w:r>
      <w:r>
        <w:fldChar w:fldCharType="separate"/>
      </w:r>
      <w:r>
        <w:rPr>
          <w:rFonts w:ascii="Times New Roman" w:eastAsia="Times New Roman" w:hAnsi="Times New Roman" w:cs="Times New Roman"/>
          <w:b/>
          <w:color w:val="4A86E8"/>
          <w:sz w:val="28"/>
          <w:szCs w:val="28"/>
        </w:rPr>
        <w:t>3.1.2       SQL truy vấn và thao tác</w:t>
      </w:r>
      <w:r>
        <w:rPr>
          <w:rFonts w:ascii="Times New Roman" w:eastAsia="Times New Roman" w:hAnsi="Times New Roman" w:cs="Times New Roman"/>
          <w:b/>
          <w:color w:val="4A86E8"/>
          <w:sz w:val="28"/>
          <w:szCs w:val="28"/>
        </w:rPr>
        <w:tab/>
      </w:r>
    </w:p>
    <w:p w14:paraId="7E2B63AB" w14:textId="2005E52A" w:rsidR="00031266" w:rsidRPr="002E18C3" w:rsidRDefault="0049755C">
      <w:pPr>
        <w:tabs>
          <w:tab w:val="left" w:pos="1320"/>
          <w:tab w:val="right" w:pos="9350"/>
        </w:tabs>
        <w:spacing w:after="100"/>
        <w:rPr>
          <w:rFonts w:ascii="Times New Roman" w:eastAsia="Times New Roman" w:hAnsi="Times New Roman" w:cs="Times New Roman"/>
          <w:color w:val="365F91"/>
          <w:sz w:val="24"/>
          <w:szCs w:val="24"/>
          <w:highlight w:val="white"/>
          <w:lang w:val="vi-VN"/>
        </w:rPr>
      </w:pPr>
      <w:r>
        <w:fldChar w:fldCharType="end"/>
      </w:r>
      <w:r>
        <w:rPr>
          <w:rFonts w:ascii="Times New Roman" w:eastAsia="Times New Roman" w:hAnsi="Times New Roman" w:cs="Times New Roman"/>
          <w:color w:val="365F91"/>
          <w:sz w:val="24"/>
          <w:szCs w:val="24"/>
          <w:highlight w:val="white"/>
        </w:rPr>
        <w:t>3.1.2.1. SQL đối với Bảng</w:t>
      </w:r>
      <w:r w:rsidR="002E18C3">
        <w:rPr>
          <w:rFonts w:ascii="Times New Roman" w:eastAsia="Times New Roman" w:hAnsi="Times New Roman" w:cs="Times New Roman"/>
          <w:color w:val="365F91"/>
          <w:sz w:val="24"/>
          <w:szCs w:val="24"/>
          <w:highlight w:val="white"/>
          <w:lang w:val="vi-VN"/>
        </w:rPr>
        <w:t xml:space="preserve"> Account.</w:t>
      </w:r>
    </w:p>
    <w:p w14:paraId="45E7B0FB"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CREATE TABLE Account (</w:t>
      </w:r>
    </w:p>
    <w:p w14:paraId="647D5E7B"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AccountId INT PRIMARY KEY </w:t>
      </w:r>
      <w:proofErr w:type="gramStart"/>
      <w:r w:rsidRPr="00F4135A">
        <w:rPr>
          <w:rFonts w:ascii="Times New Roman" w:eastAsia="Times New Roman" w:hAnsi="Times New Roman" w:cs="Times New Roman"/>
          <w:sz w:val="19"/>
          <w:szCs w:val="19"/>
        </w:rPr>
        <w:t>IDENTITY(</w:t>
      </w:r>
      <w:proofErr w:type="gramEnd"/>
      <w:r w:rsidRPr="00F4135A">
        <w:rPr>
          <w:rFonts w:ascii="Times New Roman" w:eastAsia="Times New Roman" w:hAnsi="Times New Roman" w:cs="Times New Roman"/>
          <w:sz w:val="19"/>
          <w:szCs w:val="19"/>
        </w:rPr>
        <w:t>1,1),</w:t>
      </w:r>
    </w:p>
    <w:p w14:paraId="389E889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Username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50) NOT NULL,</w:t>
      </w:r>
    </w:p>
    <w:p w14:paraId="34EB2F5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Pass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20) NOT NULL,</w:t>
      </w:r>
    </w:p>
    <w:p w14:paraId="3D84340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Roles BIT NOT NULL,</w:t>
      </w:r>
    </w:p>
    <w:p w14:paraId="13CD1AC8"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Fullname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3E893882"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UserAddress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3149A280"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Phone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15) NOT NULL,</w:t>
      </w:r>
    </w:p>
    <w:p w14:paraId="70EBE914"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Email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2559A9A4"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w:t>
      </w:r>
    </w:p>
    <w:p w14:paraId="6FDE0E05" w14:textId="2A1367FA" w:rsidR="006E5373" w:rsidRDefault="006E5373" w:rsidP="00F4135A">
      <w:pPr>
        <w:tabs>
          <w:tab w:val="left" w:pos="1320"/>
          <w:tab w:val="right" w:pos="9350"/>
        </w:tabs>
        <w:spacing w:after="100"/>
        <w:rPr>
          <w:rFonts w:ascii="Times New Roman" w:eastAsia="Times New Roman" w:hAnsi="Times New Roman" w:cs="Times New Roman"/>
          <w:color w:val="808080"/>
          <w:sz w:val="19"/>
          <w:szCs w:val="19"/>
        </w:rPr>
      </w:pPr>
      <w:r w:rsidRPr="006E5373">
        <w:rPr>
          <w:rFonts w:ascii="Times New Roman" w:eastAsia="Times New Roman" w:hAnsi="Times New Roman" w:cs="Times New Roman"/>
          <w:noProof/>
          <w:color w:val="808080"/>
          <w:sz w:val="19"/>
          <w:szCs w:val="19"/>
        </w:rPr>
        <w:drawing>
          <wp:inline distT="0" distB="0" distL="0" distR="0" wp14:anchorId="2C8C8735" wp14:editId="13DE05B5">
            <wp:extent cx="5731510" cy="2573020"/>
            <wp:effectExtent l="0" t="0" r="2540" b="0"/>
            <wp:docPr id="121368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84218" name=""/>
                    <pic:cNvPicPr/>
                  </pic:nvPicPr>
                  <pic:blipFill>
                    <a:blip r:embed="rId39"/>
                    <a:stretch>
                      <a:fillRect/>
                    </a:stretch>
                  </pic:blipFill>
                  <pic:spPr>
                    <a:xfrm>
                      <a:off x="0" y="0"/>
                      <a:ext cx="5731510" cy="2573020"/>
                    </a:xfrm>
                    <a:prstGeom prst="rect">
                      <a:avLst/>
                    </a:prstGeom>
                  </pic:spPr>
                </pic:pic>
              </a:graphicData>
            </a:graphic>
          </wp:inline>
        </w:drawing>
      </w:r>
    </w:p>
    <w:p w14:paraId="34CCC7A2" w14:textId="4149CAB9" w:rsidR="00031266" w:rsidRPr="006E5373" w:rsidRDefault="006E5373" w:rsidP="006E5373">
      <w:pPr>
        <w:rPr>
          <w:rFonts w:ascii="Times New Roman" w:eastAsia="Times New Roman" w:hAnsi="Times New Roman" w:cs="Times New Roman"/>
          <w:color w:val="808080"/>
          <w:sz w:val="19"/>
          <w:szCs w:val="19"/>
          <w:lang w:val="vi-VN"/>
        </w:rPr>
      </w:pPr>
      <w:r>
        <w:rPr>
          <w:rFonts w:ascii="Times New Roman" w:eastAsia="Times New Roman" w:hAnsi="Times New Roman" w:cs="Times New Roman"/>
          <w:color w:val="808080"/>
          <w:sz w:val="19"/>
          <w:szCs w:val="19"/>
        </w:rPr>
        <w:br w:type="page"/>
      </w:r>
    </w:p>
    <w:p w14:paraId="2F136865" w14:textId="6BD99944"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lastRenderedPageBreak/>
        <w:t xml:space="preserve">3.1.2.2. SQL đối với Bảng </w:t>
      </w:r>
      <w:r w:rsidR="002E18C3">
        <w:rPr>
          <w:rFonts w:ascii="Times New Roman" w:eastAsia="Times New Roman" w:hAnsi="Times New Roman" w:cs="Times New Roman"/>
          <w:color w:val="365F91"/>
          <w:sz w:val="24"/>
          <w:szCs w:val="24"/>
          <w:highlight w:val="white"/>
        </w:rPr>
        <w:t>Customer</w:t>
      </w:r>
    </w:p>
    <w:p w14:paraId="4A0D6348"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CREATE TABLE Customer (</w:t>
      </w:r>
    </w:p>
    <w:p w14:paraId="7EA6A1F6"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CustomerId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10) PRIMARY KEY,</w:t>
      </w:r>
    </w:p>
    <w:p w14:paraId="59A04E48"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CustomerName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50) NOT NULL,</w:t>
      </w:r>
    </w:p>
    <w:p w14:paraId="75E7F9FE"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CustomerAddress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50) NOT NULL,</w:t>
      </w:r>
    </w:p>
    <w:p w14:paraId="5F6E7D4F"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Phone </w:t>
      </w:r>
      <w:proofErr w:type="gramStart"/>
      <w:r w:rsidRPr="00407CBD">
        <w:rPr>
          <w:rFonts w:ascii="Times New Roman" w:eastAsia="Times New Roman" w:hAnsi="Times New Roman" w:cs="Times New Roman"/>
          <w:sz w:val="19"/>
          <w:szCs w:val="19"/>
        </w:rPr>
        <w:t>VARCHAR(</w:t>
      </w:r>
      <w:proofErr w:type="gramEnd"/>
      <w:r w:rsidRPr="00407CBD">
        <w:rPr>
          <w:rFonts w:ascii="Times New Roman" w:eastAsia="Times New Roman" w:hAnsi="Times New Roman" w:cs="Times New Roman"/>
          <w:sz w:val="19"/>
          <w:szCs w:val="19"/>
        </w:rPr>
        <w:t>15) NOT NULL,</w:t>
      </w:r>
    </w:p>
    <w:p w14:paraId="2CCA193D"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Point INT DEFAULT 0</w:t>
      </w:r>
    </w:p>
    <w:p w14:paraId="189BE59F" w14:textId="60371552" w:rsidR="00031266"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w:t>
      </w:r>
    </w:p>
    <w:p w14:paraId="2FC4B4F1" w14:textId="77777777" w:rsidR="00031266" w:rsidRDefault="00031266">
      <w:pPr>
        <w:spacing w:after="0" w:line="240" w:lineRule="auto"/>
        <w:jc w:val="left"/>
        <w:rPr>
          <w:rFonts w:ascii="Times New Roman" w:eastAsia="Times New Roman" w:hAnsi="Times New Roman" w:cs="Times New Roman"/>
          <w:sz w:val="19"/>
          <w:szCs w:val="19"/>
        </w:rPr>
      </w:pPr>
    </w:p>
    <w:p w14:paraId="285E5386" w14:textId="1085A5E4" w:rsidR="00031266" w:rsidRDefault="001B5FFE">
      <w:pPr>
        <w:spacing w:after="0" w:line="240" w:lineRule="auto"/>
        <w:jc w:val="left"/>
        <w:rPr>
          <w:rFonts w:ascii="Times New Roman" w:eastAsia="Times New Roman" w:hAnsi="Times New Roman" w:cs="Times New Roman"/>
          <w:color w:val="808080"/>
          <w:sz w:val="19"/>
          <w:szCs w:val="19"/>
        </w:rPr>
      </w:pPr>
      <w:r w:rsidRPr="001B5FFE">
        <w:rPr>
          <w:rFonts w:ascii="Times New Roman" w:eastAsia="Times New Roman" w:hAnsi="Times New Roman" w:cs="Times New Roman"/>
          <w:noProof/>
          <w:color w:val="808080"/>
          <w:sz w:val="19"/>
          <w:szCs w:val="19"/>
        </w:rPr>
        <w:drawing>
          <wp:inline distT="0" distB="0" distL="0" distR="0" wp14:anchorId="7239E003" wp14:editId="3910F48E">
            <wp:extent cx="5731510" cy="2181860"/>
            <wp:effectExtent l="0" t="0" r="2540" b="8890"/>
            <wp:docPr id="102232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5365" name=""/>
                    <pic:cNvPicPr/>
                  </pic:nvPicPr>
                  <pic:blipFill>
                    <a:blip r:embed="rId40"/>
                    <a:stretch>
                      <a:fillRect/>
                    </a:stretch>
                  </pic:blipFill>
                  <pic:spPr>
                    <a:xfrm>
                      <a:off x="0" y="0"/>
                      <a:ext cx="5731510" cy="2181860"/>
                    </a:xfrm>
                    <a:prstGeom prst="rect">
                      <a:avLst/>
                    </a:prstGeom>
                  </pic:spPr>
                </pic:pic>
              </a:graphicData>
            </a:graphic>
          </wp:inline>
        </w:drawing>
      </w:r>
    </w:p>
    <w:p w14:paraId="45B70A94" w14:textId="77777777" w:rsidR="00031266" w:rsidRDefault="00031266">
      <w:pPr>
        <w:spacing w:after="0" w:line="240" w:lineRule="auto"/>
        <w:jc w:val="left"/>
        <w:rPr>
          <w:rFonts w:ascii="Times New Roman" w:eastAsia="Times New Roman" w:hAnsi="Times New Roman" w:cs="Times New Roman"/>
          <w:color w:val="808080"/>
          <w:sz w:val="19"/>
          <w:szCs w:val="19"/>
        </w:rPr>
      </w:pPr>
    </w:p>
    <w:p w14:paraId="1A1DB3DF" w14:textId="616536D5"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3.1.2.3.  SQL đối với Bảng </w:t>
      </w:r>
      <w:r w:rsidR="002E18C3">
        <w:rPr>
          <w:rFonts w:ascii="Times New Roman" w:eastAsia="Times New Roman" w:hAnsi="Times New Roman" w:cs="Times New Roman"/>
          <w:color w:val="365F91"/>
          <w:sz w:val="24"/>
          <w:szCs w:val="24"/>
          <w:highlight w:val="white"/>
        </w:rPr>
        <w:t>Product</w:t>
      </w:r>
    </w:p>
    <w:p w14:paraId="4CFFDF98"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CREATE TABLE Product (</w:t>
      </w:r>
    </w:p>
    <w:p w14:paraId="0F31960D"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ProductId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PRIMARY KEY,</w:t>
      </w:r>
    </w:p>
    <w:p w14:paraId="7C561D4D"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TypeId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NOT NULL,</w:t>
      </w:r>
    </w:p>
    <w:p w14:paraId="0EAF161A"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ProductName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50) NOT NULL,</w:t>
      </w:r>
    </w:p>
    <w:p w14:paraId="6DEF9220"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Unit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NOT NULL,</w:t>
      </w:r>
    </w:p>
    <w:p w14:paraId="1AC5B5B0"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Price FLOAT NOT NULL,</w:t>
      </w:r>
    </w:p>
    <w:p w14:paraId="2DD7CF52"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Images </w:t>
      </w:r>
      <w:proofErr w:type="gramStart"/>
      <w:r w:rsidRPr="00EF3D45">
        <w:rPr>
          <w:rFonts w:ascii="Times New Roman" w:eastAsia="Times New Roman" w:hAnsi="Times New Roman" w:cs="Times New Roman"/>
          <w:sz w:val="19"/>
          <w:szCs w:val="19"/>
        </w:rPr>
        <w:t>VARCHAR(</w:t>
      </w:r>
      <w:proofErr w:type="gramEnd"/>
      <w:r w:rsidRPr="00EF3D45">
        <w:rPr>
          <w:rFonts w:ascii="Times New Roman" w:eastAsia="Times New Roman" w:hAnsi="Times New Roman" w:cs="Times New Roman"/>
          <w:sz w:val="19"/>
          <w:szCs w:val="19"/>
        </w:rPr>
        <w:t>255) NOT NULL</w:t>
      </w:r>
    </w:p>
    <w:p w14:paraId="3934FDDA" w14:textId="4B3940F9" w:rsidR="00031266"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w:t>
      </w:r>
    </w:p>
    <w:p w14:paraId="40FB75C1" w14:textId="44A8EF1B" w:rsidR="003F3994" w:rsidRDefault="001B5FFE">
      <w:pPr>
        <w:spacing w:after="0" w:line="240" w:lineRule="auto"/>
        <w:jc w:val="left"/>
        <w:rPr>
          <w:rFonts w:ascii="Times New Roman" w:eastAsia="Times New Roman" w:hAnsi="Times New Roman" w:cs="Times New Roman"/>
          <w:color w:val="365F91"/>
          <w:sz w:val="24"/>
          <w:szCs w:val="24"/>
          <w:highlight w:val="white"/>
        </w:rPr>
      </w:pPr>
      <w:r w:rsidRPr="001B5FFE">
        <w:rPr>
          <w:rFonts w:ascii="Times New Roman" w:eastAsia="Times New Roman" w:hAnsi="Times New Roman" w:cs="Times New Roman"/>
          <w:noProof/>
          <w:color w:val="365F91"/>
          <w:sz w:val="24"/>
          <w:szCs w:val="24"/>
        </w:rPr>
        <w:drawing>
          <wp:inline distT="0" distB="0" distL="0" distR="0" wp14:anchorId="4B402851" wp14:editId="76690490">
            <wp:extent cx="5731510" cy="2396490"/>
            <wp:effectExtent l="0" t="0" r="2540" b="3810"/>
            <wp:docPr id="130317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6308" name=""/>
                    <pic:cNvPicPr/>
                  </pic:nvPicPr>
                  <pic:blipFill>
                    <a:blip r:embed="rId41"/>
                    <a:stretch>
                      <a:fillRect/>
                    </a:stretch>
                  </pic:blipFill>
                  <pic:spPr>
                    <a:xfrm>
                      <a:off x="0" y="0"/>
                      <a:ext cx="5731510" cy="2396490"/>
                    </a:xfrm>
                    <a:prstGeom prst="rect">
                      <a:avLst/>
                    </a:prstGeom>
                  </pic:spPr>
                </pic:pic>
              </a:graphicData>
            </a:graphic>
          </wp:inline>
        </w:drawing>
      </w:r>
    </w:p>
    <w:p w14:paraId="09E133A0" w14:textId="152978A6" w:rsidR="00031266" w:rsidRPr="003F3994" w:rsidRDefault="003F3994" w:rsidP="003F3994">
      <w:pPr>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br w:type="page"/>
      </w:r>
    </w:p>
    <w:p w14:paraId="1F8631AE" w14:textId="5CE6E519"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lastRenderedPageBreak/>
        <w:t xml:space="preserve">3.1.2.4.  SQL đối với Bảng </w:t>
      </w:r>
      <w:r w:rsidR="002E18C3">
        <w:rPr>
          <w:rFonts w:ascii="Times New Roman" w:eastAsia="Times New Roman" w:hAnsi="Times New Roman" w:cs="Times New Roman"/>
          <w:color w:val="365F91"/>
          <w:sz w:val="24"/>
          <w:szCs w:val="24"/>
          <w:highlight w:val="white"/>
        </w:rPr>
        <w:t>ProductType</w:t>
      </w:r>
    </w:p>
    <w:p w14:paraId="00C64706"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CREATE TABLE ProductType (</w:t>
      </w:r>
    </w:p>
    <w:p w14:paraId="519F6DF2"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 xml:space="preserve">    TypeId </w:t>
      </w:r>
      <w:proofErr w:type="gramStart"/>
      <w:r w:rsidRPr="00375CF3">
        <w:rPr>
          <w:rFonts w:ascii="Times New Roman" w:eastAsia="Times New Roman" w:hAnsi="Times New Roman" w:cs="Times New Roman"/>
          <w:sz w:val="19"/>
          <w:szCs w:val="19"/>
        </w:rPr>
        <w:t>NVARCHAR(</w:t>
      </w:r>
      <w:proofErr w:type="gramEnd"/>
      <w:r w:rsidRPr="00375CF3">
        <w:rPr>
          <w:rFonts w:ascii="Times New Roman" w:eastAsia="Times New Roman" w:hAnsi="Times New Roman" w:cs="Times New Roman"/>
          <w:sz w:val="19"/>
          <w:szCs w:val="19"/>
        </w:rPr>
        <w:t>10) PRIMARY KEY,</w:t>
      </w:r>
    </w:p>
    <w:p w14:paraId="6C49C2AA"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 xml:space="preserve">    TypeName </w:t>
      </w:r>
      <w:proofErr w:type="gramStart"/>
      <w:r w:rsidRPr="00375CF3">
        <w:rPr>
          <w:rFonts w:ascii="Times New Roman" w:eastAsia="Times New Roman" w:hAnsi="Times New Roman" w:cs="Times New Roman"/>
          <w:sz w:val="19"/>
          <w:szCs w:val="19"/>
        </w:rPr>
        <w:t>NVARCHAR(</w:t>
      </w:r>
      <w:proofErr w:type="gramEnd"/>
      <w:r w:rsidRPr="00375CF3">
        <w:rPr>
          <w:rFonts w:ascii="Times New Roman" w:eastAsia="Times New Roman" w:hAnsi="Times New Roman" w:cs="Times New Roman"/>
          <w:sz w:val="19"/>
          <w:szCs w:val="19"/>
        </w:rPr>
        <w:t>15) NOT NULL</w:t>
      </w:r>
    </w:p>
    <w:p w14:paraId="64524741" w14:textId="77777777" w:rsidR="00375CF3" w:rsidRDefault="00375CF3" w:rsidP="00375CF3">
      <w:pPr>
        <w:spacing w:after="0" w:line="240" w:lineRule="auto"/>
        <w:jc w:val="left"/>
        <w:rPr>
          <w:rFonts w:ascii="Times New Roman" w:eastAsia="Times New Roman" w:hAnsi="Times New Roman" w:cs="Times New Roman"/>
          <w:sz w:val="19"/>
          <w:szCs w:val="19"/>
          <w:lang w:val="vi-VN"/>
        </w:rPr>
      </w:pPr>
      <w:r w:rsidRPr="00375CF3">
        <w:rPr>
          <w:rFonts w:ascii="Times New Roman" w:eastAsia="Times New Roman" w:hAnsi="Times New Roman" w:cs="Times New Roman"/>
          <w:sz w:val="19"/>
          <w:szCs w:val="19"/>
        </w:rPr>
        <w:t>);</w:t>
      </w:r>
    </w:p>
    <w:p w14:paraId="4C6803C8" w14:textId="77777777" w:rsidR="00375CF3" w:rsidRDefault="00375CF3" w:rsidP="00375CF3">
      <w:pPr>
        <w:spacing w:after="0" w:line="240" w:lineRule="auto"/>
        <w:jc w:val="left"/>
        <w:rPr>
          <w:rFonts w:ascii="Times New Roman" w:eastAsia="Times New Roman" w:hAnsi="Times New Roman" w:cs="Times New Roman"/>
          <w:sz w:val="19"/>
          <w:szCs w:val="19"/>
          <w:lang w:val="vi-VN"/>
        </w:rPr>
      </w:pPr>
    </w:p>
    <w:p w14:paraId="67897C02" w14:textId="661F20A9" w:rsidR="00031266" w:rsidRPr="0025302B" w:rsidRDefault="00375CF3">
      <w:pPr>
        <w:spacing w:after="0" w:line="240" w:lineRule="auto"/>
        <w:jc w:val="left"/>
        <w:rPr>
          <w:rFonts w:ascii="Times New Roman" w:eastAsia="Times New Roman" w:hAnsi="Times New Roman" w:cs="Times New Roman"/>
          <w:color w:val="808080"/>
          <w:sz w:val="19"/>
          <w:szCs w:val="19"/>
          <w:lang w:val="vi-VN"/>
        </w:rPr>
      </w:pPr>
      <w:r w:rsidRPr="00375CF3">
        <w:rPr>
          <w:rFonts w:ascii="Times New Roman" w:eastAsia="Times New Roman" w:hAnsi="Times New Roman" w:cs="Times New Roman"/>
          <w:noProof/>
          <w:color w:val="808080"/>
          <w:sz w:val="19"/>
          <w:szCs w:val="19"/>
        </w:rPr>
        <w:drawing>
          <wp:inline distT="0" distB="0" distL="0" distR="0" wp14:anchorId="3D4E2C2B" wp14:editId="2A3A5992">
            <wp:extent cx="5731510" cy="1227455"/>
            <wp:effectExtent l="0" t="0" r="2540" b="0"/>
            <wp:docPr id="9973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681" name=""/>
                    <pic:cNvPicPr/>
                  </pic:nvPicPr>
                  <pic:blipFill>
                    <a:blip r:embed="rId42"/>
                    <a:stretch>
                      <a:fillRect/>
                    </a:stretch>
                  </pic:blipFill>
                  <pic:spPr>
                    <a:xfrm>
                      <a:off x="0" y="0"/>
                      <a:ext cx="5731510" cy="1227455"/>
                    </a:xfrm>
                    <a:prstGeom prst="rect">
                      <a:avLst/>
                    </a:prstGeom>
                  </pic:spPr>
                </pic:pic>
              </a:graphicData>
            </a:graphic>
          </wp:inline>
        </w:drawing>
      </w:r>
    </w:p>
    <w:p w14:paraId="2067351E" w14:textId="77777777" w:rsidR="00031266" w:rsidRDefault="00031266">
      <w:pPr>
        <w:spacing w:after="0" w:line="240" w:lineRule="auto"/>
        <w:jc w:val="left"/>
        <w:rPr>
          <w:rFonts w:ascii="Times New Roman" w:eastAsia="Times New Roman" w:hAnsi="Times New Roman" w:cs="Times New Roman"/>
          <w:color w:val="808080"/>
          <w:sz w:val="19"/>
          <w:szCs w:val="19"/>
        </w:rPr>
      </w:pPr>
    </w:p>
    <w:p w14:paraId="664705EB" w14:textId="332D0D75" w:rsidR="0025302B"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3.1.2.5.  SQL đối với Bảng </w:t>
      </w:r>
      <w:r w:rsidR="002E18C3">
        <w:rPr>
          <w:rFonts w:ascii="Times New Roman" w:eastAsia="Times New Roman" w:hAnsi="Times New Roman" w:cs="Times New Roman"/>
          <w:color w:val="365F91"/>
          <w:sz w:val="24"/>
          <w:szCs w:val="24"/>
          <w:highlight w:val="white"/>
        </w:rPr>
        <w:t>Bill</w:t>
      </w:r>
    </w:p>
    <w:p w14:paraId="68EB5518"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CREATE TABLE Bill (</w:t>
      </w:r>
    </w:p>
    <w:p w14:paraId="272C786D"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BillId </w:t>
      </w:r>
      <w:proofErr w:type="gramStart"/>
      <w:r w:rsidRPr="00CE07F5">
        <w:rPr>
          <w:rFonts w:ascii="Times New Roman" w:eastAsia="Times New Roman" w:hAnsi="Times New Roman" w:cs="Times New Roman"/>
          <w:sz w:val="19"/>
          <w:szCs w:val="19"/>
        </w:rPr>
        <w:t>NVARCHAR(</w:t>
      </w:r>
      <w:proofErr w:type="gramEnd"/>
      <w:r w:rsidRPr="00CE07F5">
        <w:rPr>
          <w:rFonts w:ascii="Times New Roman" w:eastAsia="Times New Roman" w:hAnsi="Times New Roman" w:cs="Times New Roman"/>
          <w:sz w:val="19"/>
          <w:szCs w:val="19"/>
        </w:rPr>
        <w:t>10) PRIMARY KEY,</w:t>
      </w:r>
    </w:p>
    <w:p w14:paraId="7014A6FD"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AccountId INT NOT NULL,</w:t>
      </w:r>
    </w:p>
    <w:p w14:paraId="63573D5B"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CreatedDate DATE NOT NULL,</w:t>
      </w:r>
    </w:p>
    <w:p w14:paraId="24D9B93B"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CustomerId </w:t>
      </w:r>
      <w:proofErr w:type="gramStart"/>
      <w:r w:rsidRPr="00CE07F5">
        <w:rPr>
          <w:rFonts w:ascii="Times New Roman" w:eastAsia="Times New Roman" w:hAnsi="Times New Roman" w:cs="Times New Roman"/>
          <w:sz w:val="19"/>
          <w:szCs w:val="19"/>
        </w:rPr>
        <w:t>NVARCHAR(</w:t>
      </w:r>
      <w:proofErr w:type="gramEnd"/>
      <w:r w:rsidRPr="00CE07F5">
        <w:rPr>
          <w:rFonts w:ascii="Times New Roman" w:eastAsia="Times New Roman" w:hAnsi="Times New Roman" w:cs="Times New Roman"/>
          <w:sz w:val="19"/>
          <w:szCs w:val="19"/>
        </w:rPr>
        <w:t>10),</w:t>
      </w:r>
    </w:p>
    <w:p w14:paraId="4FA3D8DC"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TotalPrice FLOAT NOT NULL</w:t>
      </w:r>
    </w:p>
    <w:p w14:paraId="30F38BF2" w14:textId="77777777" w:rsidR="0025302B" w:rsidRDefault="00CE07F5" w:rsidP="00CE07F5">
      <w:pPr>
        <w:spacing w:after="0" w:line="240" w:lineRule="auto"/>
        <w:jc w:val="left"/>
        <w:rPr>
          <w:noProof/>
          <w:lang w:val="vi-VN"/>
        </w:rPr>
      </w:pPr>
      <w:r w:rsidRPr="00CE07F5">
        <w:rPr>
          <w:rFonts w:ascii="Times New Roman" w:eastAsia="Times New Roman" w:hAnsi="Times New Roman" w:cs="Times New Roman"/>
          <w:sz w:val="19"/>
          <w:szCs w:val="19"/>
        </w:rPr>
        <w:t>);</w:t>
      </w:r>
      <w:r w:rsidRPr="00CE07F5">
        <w:rPr>
          <w:noProof/>
        </w:rPr>
        <w:t xml:space="preserve"> </w:t>
      </w:r>
    </w:p>
    <w:p w14:paraId="3682BCAB" w14:textId="77777777" w:rsidR="0025302B" w:rsidRPr="0025302B" w:rsidRDefault="0025302B" w:rsidP="00CE07F5">
      <w:pPr>
        <w:spacing w:after="0" w:line="240" w:lineRule="auto"/>
        <w:jc w:val="left"/>
        <w:rPr>
          <w:noProof/>
          <w:lang w:val="vi-VN"/>
        </w:rPr>
      </w:pPr>
    </w:p>
    <w:p w14:paraId="0127E000" w14:textId="5334F04D" w:rsidR="00031266" w:rsidRDefault="00CE07F5" w:rsidP="00CE07F5">
      <w:pPr>
        <w:spacing w:after="0" w:line="240" w:lineRule="auto"/>
        <w:jc w:val="left"/>
        <w:rPr>
          <w:rFonts w:ascii="Times New Roman" w:eastAsia="Times New Roman" w:hAnsi="Times New Roman" w:cs="Times New Roman"/>
          <w:color w:val="0000FF"/>
          <w:sz w:val="19"/>
          <w:szCs w:val="19"/>
        </w:rPr>
      </w:pPr>
      <w:r w:rsidRPr="00CE07F5">
        <w:rPr>
          <w:rFonts w:ascii="Times New Roman" w:eastAsia="Times New Roman" w:hAnsi="Times New Roman" w:cs="Times New Roman"/>
          <w:noProof/>
          <w:sz w:val="19"/>
          <w:szCs w:val="19"/>
        </w:rPr>
        <w:drawing>
          <wp:inline distT="0" distB="0" distL="0" distR="0" wp14:anchorId="12B1A948" wp14:editId="75802D74">
            <wp:extent cx="5731510" cy="1989455"/>
            <wp:effectExtent l="0" t="0" r="2540" b="0"/>
            <wp:docPr id="209106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64727" name=""/>
                    <pic:cNvPicPr/>
                  </pic:nvPicPr>
                  <pic:blipFill>
                    <a:blip r:embed="rId43"/>
                    <a:stretch>
                      <a:fillRect/>
                    </a:stretch>
                  </pic:blipFill>
                  <pic:spPr>
                    <a:xfrm>
                      <a:off x="0" y="0"/>
                      <a:ext cx="5731510" cy="1989455"/>
                    </a:xfrm>
                    <a:prstGeom prst="rect">
                      <a:avLst/>
                    </a:prstGeom>
                  </pic:spPr>
                </pic:pic>
              </a:graphicData>
            </a:graphic>
          </wp:inline>
        </w:drawing>
      </w:r>
    </w:p>
    <w:p w14:paraId="71C91DD0" w14:textId="6A3CD1ED" w:rsidR="00031266" w:rsidRPr="0025302B" w:rsidRDefault="00031266">
      <w:pPr>
        <w:spacing w:after="0" w:line="240" w:lineRule="auto"/>
        <w:jc w:val="left"/>
        <w:rPr>
          <w:rFonts w:ascii="Times New Roman" w:eastAsia="Times New Roman" w:hAnsi="Times New Roman" w:cs="Times New Roman"/>
          <w:color w:val="365F91"/>
          <w:sz w:val="24"/>
          <w:szCs w:val="24"/>
          <w:highlight w:val="white"/>
          <w:lang w:val="vi-VN"/>
        </w:rPr>
      </w:pPr>
    </w:p>
    <w:p w14:paraId="4B89AF25" w14:textId="6D94C841"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3.2.1.6.  SQL đối với Bảng </w:t>
      </w:r>
      <w:r w:rsidR="002E18C3">
        <w:rPr>
          <w:rFonts w:ascii="Times New Roman" w:eastAsia="Times New Roman" w:hAnsi="Times New Roman" w:cs="Times New Roman"/>
          <w:color w:val="365F91"/>
          <w:sz w:val="24"/>
          <w:szCs w:val="24"/>
          <w:highlight w:val="white"/>
        </w:rPr>
        <w:t>DillDetail</w:t>
      </w:r>
    </w:p>
    <w:p w14:paraId="0B13B2AE"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CREATE TABLE BillDetail (</w:t>
      </w:r>
    </w:p>
    <w:p w14:paraId="0DBA62D4"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BillId </w:t>
      </w:r>
      <w:proofErr w:type="gramStart"/>
      <w:r w:rsidRPr="0025302B">
        <w:rPr>
          <w:rFonts w:ascii="Times New Roman" w:eastAsia="Times New Roman" w:hAnsi="Times New Roman" w:cs="Times New Roman"/>
          <w:sz w:val="19"/>
          <w:szCs w:val="19"/>
        </w:rPr>
        <w:t>NVARCHAR(</w:t>
      </w:r>
      <w:proofErr w:type="gramEnd"/>
      <w:r w:rsidRPr="0025302B">
        <w:rPr>
          <w:rFonts w:ascii="Times New Roman" w:eastAsia="Times New Roman" w:hAnsi="Times New Roman" w:cs="Times New Roman"/>
          <w:sz w:val="19"/>
          <w:szCs w:val="19"/>
        </w:rPr>
        <w:t>10) NOT NULL,</w:t>
      </w:r>
    </w:p>
    <w:p w14:paraId="426E1989"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ProductId </w:t>
      </w:r>
      <w:proofErr w:type="gramStart"/>
      <w:r w:rsidRPr="0025302B">
        <w:rPr>
          <w:rFonts w:ascii="Times New Roman" w:eastAsia="Times New Roman" w:hAnsi="Times New Roman" w:cs="Times New Roman"/>
          <w:sz w:val="19"/>
          <w:szCs w:val="19"/>
        </w:rPr>
        <w:t>NVARCHAR(</w:t>
      </w:r>
      <w:proofErr w:type="gramEnd"/>
      <w:r w:rsidRPr="0025302B">
        <w:rPr>
          <w:rFonts w:ascii="Times New Roman" w:eastAsia="Times New Roman" w:hAnsi="Times New Roman" w:cs="Times New Roman"/>
          <w:sz w:val="19"/>
          <w:szCs w:val="19"/>
        </w:rPr>
        <w:t>10),</w:t>
      </w:r>
    </w:p>
    <w:p w14:paraId="14D6714B"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Quantity INT NOT NULL,</w:t>
      </w:r>
    </w:p>
    <w:p w14:paraId="01C4F988"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Subtotal FLOAT NOT NULL,</w:t>
      </w:r>
    </w:p>
    <w:p w14:paraId="7CA57B1E"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ab/>
        <w:t xml:space="preserve">PRIMARY </w:t>
      </w:r>
      <w:proofErr w:type="gramStart"/>
      <w:r w:rsidRPr="0025302B">
        <w:rPr>
          <w:rFonts w:ascii="Times New Roman" w:eastAsia="Times New Roman" w:hAnsi="Times New Roman" w:cs="Times New Roman"/>
          <w:sz w:val="19"/>
          <w:szCs w:val="19"/>
        </w:rPr>
        <w:t>KEY(</w:t>
      </w:r>
      <w:proofErr w:type="gramEnd"/>
      <w:r w:rsidRPr="0025302B">
        <w:rPr>
          <w:rFonts w:ascii="Times New Roman" w:eastAsia="Times New Roman" w:hAnsi="Times New Roman" w:cs="Times New Roman"/>
          <w:sz w:val="19"/>
          <w:szCs w:val="19"/>
        </w:rPr>
        <w:t>BillId, ProductId)</w:t>
      </w:r>
    </w:p>
    <w:p w14:paraId="5F04181D" w14:textId="1B41D868" w:rsidR="00031266" w:rsidRPr="0025302B" w:rsidRDefault="0025302B" w:rsidP="0025302B">
      <w:pPr>
        <w:spacing w:after="0" w:line="240" w:lineRule="auto"/>
        <w:jc w:val="left"/>
        <w:rPr>
          <w:rFonts w:ascii="Times New Roman" w:eastAsia="Times New Roman" w:hAnsi="Times New Roman" w:cs="Times New Roman"/>
          <w:noProof/>
          <w:color w:val="0000FF"/>
          <w:sz w:val="19"/>
          <w:szCs w:val="19"/>
          <w:lang w:val="vi-VN"/>
        </w:rPr>
      </w:pPr>
      <w:r w:rsidRPr="0025302B">
        <w:rPr>
          <w:rFonts w:ascii="Times New Roman" w:eastAsia="Times New Roman" w:hAnsi="Times New Roman" w:cs="Times New Roman"/>
          <w:sz w:val="19"/>
          <w:szCs w:val="19"/>
        </w:rPr>
        <w:t>);</w:t>
      </w:r>
      <w:r w:rsidRPr="0025302B">
        <w:rPr>
          <w:noProof/>
        </w:rPr>
        <w:t xml:space="preserve"> </w:t>
      </w:r>
      <w:r w:rsidRPr="0025302B">
        <w:rPr>
          <w:rFonts w:ascii="Times New Roman" w:eastAsia="Times New Roman" w:hAnsi="Times New Roman" w:cs="Times New Roman"/>
          <w:noProof/>
          <w:sz w:val="19"/>
          <w:szCs w:val="19"/>
        </w:rPr>
        <w:drawing>
          <wp:inline distT="0" distB="0" distL="0" distR="0" wp14:anchorId="6BD37FE7" wp14:editId="4E3327AA">
            <wp:extent cx="5731510" cy="1711325"/>
            <wp:effectExtent l="0" t="0" r="2540" b="3175"/>
            <wp:docPr id="43715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6133" name=""/>
                    <pic:cNvPicPr/>
                  </pic:nvPicPr>
                  <pic:blipFill>
                    <a:blip r:embed="rId44"/>
                    <a:stretch>
                      <a:fillRect/>
                    </a:stretch>
                  </pic:blipFill>
                  <pic:spPr>
                    <a:xfrm>
                      <a:off x="0" y="0"/>
                      <a:ext cx="5731510" cy="1711325"/>
                    </a:xfrm>
                    <a:prstGeom prst="rect">
                      <a:avLst/>
                    </a:prstGeom>
                  </pic:spPr>
                </pic:pic>
              </a:graphicData>
            </a:graphic>
          </wp:inline>
        </w:drawing>
      </w:r>
    </w:p>
    <w:p w14:paraId="1F7F99D3" w14:textId="1E2BB2C2" w:rsidR="00031266" w:rsidRDefault="0049755C">
      <w:pPr>
        <w:tabs>
          <w:tab w:val="left" w:pos="1320"/>
          <w:tab w:val="right" w:pos="9350"/>
        </w:tabs>
        <w:spacing w:after="100"/>
        <w:rPr>
          <w:rFonts w:ascii="Times New Roman" w:eastAsia="Times New Roman" w:hAnsi="Times New Roman" w:cs="Times New Roman"/>
          <w:b/>
          <w:color w:val="3C78D8"/>
          <w:sz w:val="31"/>
          <w:szCs w:val="31"/>
        </w:rPr>
      </w:pPr>
      <w:r>
        <w:rPr>
          <w:rFonts w:ascii="Times New Roman" w:eastAsia="Times New Roman" w:hAnsi="Times New Roman" w:cs="Times New Roman"/>
          <w:b/>
          <w:color w:val="3C78D8"/>
          <w:sz w:val="31"/>
          <w:szCs w:val="31"/>
        </w:rPr>
        <w:lastRenderedPageBreak/>
        <w:t>NHẬP DỮ LIỆU CHO CÁC BẢNG</w:t>
      </w:r>
    </w:p>
    <w:p w14:paraId="3783AA55" w14:textId="651F78DB" w:rsidR="00574B91" w:rsidRPr="00574B91" w:rsidRDefault="0049755C" w:rsidP="00574B91">
      <w:pPr>
        <w:tabs>
          <w:tab w:val="left" w:pos="1320"/>
          <w:tab w:val="right" w:pos="9350"/>
        </w:tabs>
        <w:spacing w:after="100"/>
        <w:rPr>
          <w:rFonts w:ascii="Times New Roman" w:eastAsia="Times New Roman" w:hAnsi="Times New Roman" w:cs="Times New Roman"/>
        </w:rPr>
      </w:pPr>
      <w:r>
        <w:rPr>
          <w:rFonts w:ascii="Times New Roman" w:eastAsia="Times New Roman" w:hAnsi="Times New Roman" w:cs="Times New Roman"/>
        </w:rPr>
        <w:t>–</w:t>
      </w:r>
      <w:r w:rsidR="00574B91" w:rsidRPr="00574B91">
        <w:rPr>
          <w:rFonts w:ascii="Consolas" w:eastAsia="Calibri" w:hAnsi="Consolas" w:cs="Consolas"/>
          <w:color w:val="0000FF"/>
          <w:sz w:val="19"/>
          <w:szCs w:val="19"/>
        </w:rPr>
        <w:t xml:space="preserve"> </w:t>
      </w:r>
      <w:r w:rsidR="00574B91" w:rsidRPr="00574B91">
        <w:rPr>
          <w:rFonts w:ascii="Times New Roman" w:eastAsia="Times New Roman" w:hAnsi="Times New Roman" w:cs="Times New Roman"/>
        </w:rPr>
        <w:t>INSERT INTO Account (Username, Pass, Roles, Fullname, UserAddress, Phone, Email)</w:t>
      </w:r>
    </w:p>
    <w:p w14:paraId="512A5BF0" w14:textId="77777777" w:rsidR="00574B91" w:rsidRPr="00574B91" w:rsidRDefault="00574B91" w:rsidP="00574B91">
      <w:pPr>
        <w:tabs>
          <w:tab w:val="left" w:pos="1320"/>
          <w:tab w:val="right" w:pos="9350"/>
        </w:tabs>
        <w:spacing w:after="100"/>
        <w:rPr>
          <w:rFonts w:ascii="Times New Roman" w:eastAsia="Times New Roman" w:hAnsi="Times New Roman" w:cs="Times New Roman"/>
        </w:rPr>
      </w:pPr>
      <w:r w:rsidRPr="00574B91">
        <w:rPr>
          <w:rFonts w:ascii="Times New Roman" w:eastAsia="Times New Roman" w:hAnsi="Times New Roman" w:cs="Times New Roman"/>
        </w:rPr>
        <w:t xml:space="preserve">VALUES </w:t>
      </w:r>
    </w:p>
    <w:p w14:paraId="6115F6F4"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('lva', 'lva', 1, N'Lê Văn A', N'Hà Nội', '0123456789', 'lva@example.com'),</w:t>
      </w:r>
    </w:p>
    <w:p w14:paraId="22AFD6A5"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('nlthm', 'nlthm', 0, N'Nguyễn Lê Thị Hồng Minh', N'Hồ Chí Minh', '0987654321', 'nlthm@example.com'),</w:t>
      </w:r>
    </w:p>
    <w:p w14:paraId="4ECA2FEA"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('ldk', 'ldk', 0, N'Lê Đức Khải', N'Đà Nẵng', '0369852147', 'ldk@example.com'),</w:t>
      </w:r>
    </w:p>
    <w:p w14:paraId="17B7BBAF" w14:textId="32F6B2F1" w:rsidR="00031266" w:rsidRPr="00574B91" w:rsidRDefault="00574B91" w:rsidP="00574B91">
      <w:pPr>
        <w:tabs>
          <w:tab w:val="left" w:pos="1320"/>
          <w:tab w:val="right" w:pos="9350"/>
        </w:tabs>
        <w:spacing w:after="100"/>
        <w:rPr>
          <w:rFonts w:ascii="Times New Roman" w:eastAsia="Times New Roman" w:hAnsi="Times New Roman" w:cs="Times New Roman"/>
          <w:color w:val="FF0000"/>
          <w:lang w:val="vi-VN"/>
        </w:rPr>
      </w:pPr>
      <w:r w:rsidRPr="00574B91">
        <w:rPr>
          <w:rFonts w:ascii="Times New Roman" w:eastAsia="Times New Roman" w:hAnsi="Times New Roman" w:cs="Times New Roman"/>
          <w:color w:val="FF0000"/>
        </w:rPr>
        <w:t>('nvp', 'nvp', 0, N'Nguyễn Văn Phú', N'Hải Phòng', '0741852963', 'nvp@example.com');</w:t>
      </w:r>
    </w:p>
    <w:p w14:paraId="7EA7F84B" w14:textId="08CB318B" w:rsidR="00031266" w:rsidRDefault="00686114">
      <w:pPr>
        <w:tabs>
          <w:tab w:val="left" w:pos="1320"/>
          <w:tab w:val="right" w:pos="9350"/>
        </w:tabs>
        <w:spacing w:after="100"/>
        <w:rPr>
          <w:rFonts w:ascii="Times New Roman" w:eastAsia="Times New Roman" w:hAnsi="Times New Roman" w:cs="Times New Roman"/>
          <w:color w:val="000000"/>
        </w:rPr>
      </w:pPr>
      <w:r w:rsidRPr="00686114">
        <w:rPr>
          <w:rFonts w:ascii="Times New Roman" w:eastAsia="Times New Roman" w:hAnsi="Times New Roman" w:cs="Times New Roman"/>
          <w:noProof/>
          <w:color w:val="000000"/>
        </w:rPr>
        <w:drawing>
          <wp:inline distT="0" distB="0" distL="0" distR="0" wp14:anchorId="76384E60" wp14:editId="5764A84B">
            <wp:extent cx="5731510" cy="1252855"/>
            <wp:effectExtent l="0" t="0" r="2540" b="4445"/>
            <wp:docPr id="59172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7974" name=""/>
                    <pic:cNvPicPr/>
                  </pic:nvPicPr>
                  <pic:blipFill>
                    <a:blip r:embed="rId45"/>
                    <a:stretch>
                      <a:fillRect/>
                    </a:stretch>
                  </pic:blipFill>
                  <pic:spPr>
                    <a:xfrm>
                      <a:off x="0" y="0"/>
                      <a:ext cx="5731510" cy="1252855"/>
                    </a:xfrm>
                    <a:prstGeom prst="rect">
                      <a:avLst/>
                    </a:prstGeom>
                  </pic:spPr>
                </pic:pic>
              </a:graphicData>
            </a:graphic>
          </wp:inline>
        </w:drawing>
      </w:r>
    </w:p>
    <w:p w14:paraId="0CED5FA4" w14:textId="77777777" w:rsidR="00031266" w:rsidRDefault="00031266">
      <w:pPr>
        <w:tabs>
          <w:tab w:val="left" w:pos="1320"/>
          <w:tab w:val="right" w:pos="9350"/>
        </w:tabs>
        <w:spacing w:after="100"/>
        <w:rPr>
          <w:rFonts w:ascii="Times New Roman" w:eastAsia="Times New Roman" w:hAnsi="Times New Roman" w:cs="Times New Roman"/>
          <w:color w:val="000000"/>
        </w:rPr>
      </w:pPr>
    </w:p>
    <w:p w14:paraId="638920D3" w14:textId="444348C0" w:rsidR="00885577" w:rsidRPr="00885577" w:rsidRDefault="0049755C" w:rsidP="00885577">
      <w:pPr>
        <w:tabs>
          <w:tab w:val="left" w:pos="1320"/>
          <w:tab w:val="right" w:pos="9350"/>
        </w:tabs>
        <w:spacing w:after="100"/>
        <w:rPr>
          <w:rFonts w:ascii="Times New Roman" w:eastAsia="Times New Roman" w:hAnsi="Times New Roman" w:cs="Times New Roman"/>
        </w:rPr>
      </w:pPr>
      <w:r>
        <w:rPr>
          <w:rFonts w:ascii="Times New Roman" w:eastAsia="Times New Roman" w:hAnsi="Times New Roman" w:cs="Times New Roman"/>
        </w:rPr>
        <w:t>–</w:t>
      </w:r>
      <w:r w:rsidR="00885577" w:rsidRPr="00885577">
        <w:rPr>
          <w:rFonts w:ascii="Consolas" w:eastAsia="Calibri" w:hAnsi="Consolas" w:cs="Consolas"/>
          <w:color w:val="0000FF"/>
          <w:sz w:val="19"/>
          <w:szCs w:val="19"/>
        </w:rPr>
        <w:t xml:space="preserve"> </w:t>
      </w:r>
      <w:r w:rsidR="00885577" w:rsidRPr="00885577">
        <w:rPr>
          <w:rFonts w:ascii="Times New Roman" w:eastAsia="Times New Roman" w:hAnsi="Times New Roman" w:cs="Times New Roman"/>
        </w:rPr>
        <w:t>INSERT INTO Customer (CustomerId, CustomerName, CustomerAddress, Phone, Point)</w:t>
      </w:r>
    </w:p>
    <w:p w14:paraId="1EBD320B" w14:textId="77777777" w:rsidR="00885577" w:rsidRPr="00885577" w:rsidRDefault="00885577" w:rsidP="00885577">
      <w:pPr>
        <w:tabs>
          <w:tab w:val="left" w:pos="1320"/>
          <w:tab w:val="right" w:pos="9350"/>
        </w:tabs>
        <w:spacing w:after="100"/>
        <w:rPr>
          <w:rFonts w:ascii="Times New Roman" w:eastAsia="Times New Roman" w:hAnsi="Times New Roman" w:cs="Times New Roman"/>
        </w:rPr>
      </w:pPr>
      <w:r w:rsidRPr="00885577">
        <w:rPr>
          <w:rFonts w:ascii="Times New Roman" w:eastAsia="Times New Roman" w:hAnsi="Times New Roman" w:cs="Times New Roman"/>
        </w:rPr>
        <w:t xml:space="preserve">VALUES </w:t>
      </w:r>
    </w:p>
    <w:p w14:paraId="5B359F58"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('KH001', N'Trần Thị B', N'Đà Nẵng', '0123123123', 100),</w:t>
      </w:r>
    </w:p>
    <w:p w14:paraId="332EDA85"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('KH002', N'Lê Văn C', N'Hải Phòng', '0456456456', 50),</w:t>
      </w:r>
    </w:p>
    <w:p w14:paraId="2781FB35"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('KH003', N'Phạm Hương D', N'Cần Thơ', '0789789789', 75);</w:t>
      </w:r>
    </w:p>
    <w:p w14:paraId="33153301" w14:textId="77777777" w:rsidR="00F56F16" w:rsidRDefault="00885577" w:rsidP="00885577">
      <w:pPr>
        <w:tabs>
          <w:tab w:val="left" w:pos="1320"/>
          <w:tab w:val="right" w:pos="9350"/>
        </w:tabs>
        <w:spacing w:after="100"/>
        <w:rPr>
          <w:rFonts w:ascii="Times New Roman" w:eastAsia="Times New Roman" w:hAnsi="Times New Roman" w:cs="Times New Roman"/>
          <w:color w:val="FF0000"/>
          <w:lang w:val="vi-VN"/>
        </w:rPr>
      </w:pPr>
      <w:r w:rsidRPr="00885577">
        <w:rPr>
          <w:rFonts w:ascii="Times New Roman" w:eastAsia="Times New Roman" w:hAnsi="Times New Roman" w:cs="Times New Roman"/>
        </w:rPr>
        <w:t>GO</w:t>
      </w:r>
      <w:r w:rsidR="0049755C">
        <w:rPr>
          <w:rFonts w:ascii="Times New Roman" w:eastAsia="Times New Roman" w:hAnsi="Times New Roman" w:cs="Times New Roman"/>
          <w:color w:val="FF0000"/>
        </w:rPr>
        <w:t xml:space="preserve"> </w:t>
      </w:r>
    </w:p>
    <w:p w14:paraId="36E5C755" w14:textId="77777777" w:rsidR="00F56F16" w:rsidRDefault="00F56F16" w:rsidP="00885577">
      <w:pPr>
        <w:tabs>
          <w:tab w:val="left" w:pos="1320"/>
          <w:tab w:val="right" w:pos="9350"/>
        </w:tabs>
        <w:spacing w:after="100"/>
        <w:rPr>
          <w:rFonts w:ascii="Times New Roman" w:eastAsia="Times New Roman" w:hAnsi="Times New Roman" w:cs="Times New Roman"/>
          <w:color w:val="000000"/>
        </w:rPr>
      </w:pPr>
      <w:r w:rsidRPr="00F56F16">
        <w:rPr>
          <w:rFonts w:ascii="Times New Roman" w:eastAsia="Times New Roman" w:hAnsi="Times New Roman" w:cs="Times New Roman"/>
          <w:noProof/>
        </w:rPr>
        <w:drawing>
          <wp:inline distT="0" distB="0" distL="0" distR="0" wp14:anchorId="1FACB5F7" wp14:editId="3FCD7B0E">
            <wp:extent cx="5363323" cy="2067213"/>
            <wp:effectExtent l="0" t="0" r="8890" b="9525"/>
            <wp:docPr id="119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765" name=""/>
                    <pic:cNvPicPr/>
                  </pic:nvPicPr>
                  <pic:blipFill>
                    <a:blip r:embed="rId46"/>
                    <a:stretch>
                      <a:fillRect/>
                    </a:stretch>
                  </pic:blipFill>
                  <pic:spPr>
                    <a:xfrm>
                      <a:off x="0" y="0"/>
                      <a:ext cx="5363323" cy="2067213"/>
                    </a:xfrm>
                    <a:prstGeom prst="rect">
                      <a:avLst/>
                    </a:prstGeom>
                  </pic:spPr>
                </pic:pic>
              </a:graphicData>
            </a:graphic>
          </wp:inline>
        </w:drawing>
      </w:r>
    </w:p>
    <w:p w14:paraId="7770BCFC" w14:textId="77777777" w:rsidR="00F56F16" w:rsidRDefault="00F56F16">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41C955EE" w14:textId="251B1DCF" w:rsidR="00704064" w:rsidRPr="00704064" w:rsidRDefault="00704064" w:rsidP="00704064">
      <w:pPr>
        <w:tabs>
          <w:tab w:val="left" w:pos="1320"/>
          <w:tab w:val="right" w:pos="9350"/>
        </w:tabs>
        <w:spacing w:after="100"/>
        <w:rPr>
          <w:rFonts w:ascii="Times New Roman" w:eastAsia="Times New Roman" w:hAnsi="Times New Roman" w:cs="Times New Roman"/>
          <w:color w:val="000000"/>
        </w:rPr>
      </w:pPr>
      <w:r w:rsidRPr="00704064">
        <w:rPr>
          <w:rFonts w:ascii="Times New Roman" w:eastAsia="Times New Roman" w:hAnsi="Times New Roman" w:cs="Times New Roman"/>
          <w:color w:val="000000" w:themeColor="text1"/>
        </w:rPr>
        <w:lastRenderedPageBreak/>
        <w:t>INSERT INTO Bill (BillId, AccountId, CreatedDate, CustomerId, TotalPrice)</w:t>
      </w:r>
    </w:p>
    <w:p w14:paraId="63F26838"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000000" w:themeColor="text1"/>
        </w:rPr>
      </w:pPr>
      <w:r w:rsidRPr="00704064">
        <w:rPr>
          <w:rFonts w:ascii="Times New Roman" w:eastAsia="Times New Roman" w:hAnsi="Times New Roman" w:cs="Times New Roman"/>
          <w:color w:val="000000" w:themeColor="text1"/>
        </w:rPr>
        <w:t xml:space="preserve">VALUES </w:t>
      </w:r>
    </w:p>
    <w:p w14:paraId="65952799"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('HD001', 2, '2024-07-26', 'KH001', 27000),</w:t>
      </w:r>
    </w:p>
    <w:p w14:paraId="261D1112"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('HD002', 3, '2024-07-26', 'KH002', 20000),</w:t>
      </w:r>
    </w:p>
    <w:p w14:paraId="44249603"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('HD003', 4, '2024-07-27', 'KH003', 32000);</w:t>
      </w:r>
    </w:p>
    <w:p w14:paraId="47BA38F7" w14:textId="52541024" w:rsidR="00031266" w:rsidRDefault="00F62933" w:rsidP="00704064">
      <w:pPr>
        <w:tabs>
          <w:tab w:val="left" w:pos="1320"/>
          <w:tab w:val="right" w:pos="9350"/>
        </w:tabs>
        <w:spacing w:after="100"/>
        <w:rPr>
          <w:rFonts w:ascii="Times New Roman" w:eastAsia="Times New Roman" w:hAnsi="Times New Roman" w:cs="Times New Roman"/>
          <w:color w:val="4A86E8"/>
        </w:rPr>
      </w:pPr>
      <w:r w:rsidRPr="00F62933">
        <w:rPr>
          <w:rFonts w:ascii="Times New Roman" w:eastAsia="Times New Roman" w:hAnsi="Times New Roman" w:cs="Times New Roman"/>
          <w:noProof/>
          <w:color w:val="4A86E8"/>
        </w:rPr>
        <w:drawing>
          <wp:inline distT="0" distB="0" distL="0" distR="0" wp14:anchorId="7DFC259E" wp14:editId="4D3C17DB">
            <wp:extent cx="5277587" cy="1362265"/>
            <wp:effectExtent l="0" t="0" r="0" b="9525"/>
            <wp:docPr id="19789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8874" name=""/>
                    <pic:cNvPicPr/>
                  </pic:nvPicPr>
                  <pic:blipFill>
                    <a:blip r:embed="rId47"/>
                    <a:stretch>
                      <a:fillRect/>
                    </a:stretch>
                  </pic:blipFill>
                  <pic:spPr>
                    <a:xfrm>
                      <a:off x="0" y="0"/>
                      <a:ext cx="5277587" cy="1362265"/>
                    </a:xfrm>
                    <a:prstGeom prst="rect">
                      <a:avLst/>
                    </a:prstGeom>
                  </pic:spPr>
                </pic:pic>
              </a:graphicData>
            </a:graphic>
          </wp:inline>
        </w:drawing>
      </w:r>
    </w:p>
    <w:p w14:paraId="4E283E1C"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75A42310"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INSERT INTO BillDetail (BillId, ProductId, Quantity, Subtotal)</w:t>
      </w:r>
    </w:p>
    <w:p w14:paraId="34E205F0"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 xml:space="preserve">VALUES </w:t>
      </w:r>
    </w:p>
    <w:p w14:paraId="5E0A9C0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'TP001', 1, 10000),</w:t>
      </w:r>
    </w:p>
    <w:p w14:paraId="5810C28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'DU001', 1, 12000),</w:t>
      </w:r>
    </w:p>
    <w:p w14:paraId="1604D81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'VPP001', 1, 5000),</w:t>
      </w:r>
    </w:p>
    <w:p w14:paraId="52E3CD8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('HD002', 'TP002', 2, 10000),</w:t>
      </w:r>
    </w:p>
    <w:p w14:paraId="085019E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('HD002', 'DU002', 1, 8000),</w:t>
      </w:r>
    </w:p>
    <w:p w14:paraId="03FE30F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('HD003', 'DU001', 2, 24000),</w:t>
      </w:r>
    </w:p>
    <w:p w14:paraId="49A97E93"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('HD003', 'DGD001', 1, 15000);</w:t>
      </w:r>
    </w:p>
    <w:p w14:paraId="292D0BD5" w14:textId="156C1756" w:rsidR="00031266" w:rsidRDefault="00A43E05" w:rsidP="00A43E05">
      <w:pPr>
        <w:tabs>
          <w:tab w:val="left" w:pos="1320"/>
          <w:tab w:val="right" w:pos="9350"/>
        </w:tabs>
        <w:spacing w:after="100"/>
        <w:rPr>
          <w:rFonts w:ascii="Times New Roman" w:eastAsia="Times New Roman" w:hAnsi="Times New Roman" w:cs="Times New Roman"/>
          <w:lang w:val="vi-VN"/>
        </w:rPr>
      </w:pPr>
      <w:r w:rsidRPr="00A43E05">
        <w:rPr>
          <w:rFonts w:ascii="Times New Roman" w:eastAsia="Times New Roman" w:hAnsi="Times New Roman" w:cs="Times New Roman"/>
        </w:rPr>
        <w:t xml:space="preserve">GO </w:t>
      </w:r>
    </w:p>
    <w:p w14:paraId="4DCF2465" w14:textId="3C4709A8" w:rsidR="00F62933" w:rsidRDefault="00F62933" w:rsidP="00A43E05">
      <w:pPr>
        <w:tabs>
          <w:tab w:val="left" w:pos="1320"/>
          <w:tab w:val="right" w:pos="9350"/>
        </w:tabs>
        <w:spacing w:after="100"/>
        <w:rPr>
          <w:rFonts w:ascii="Times New Roman" w:eastAsia="Times New Roman" w:hAnsi="Times New Roman" w:cs="Times New Roman"/>
          <w:color w:val="4A86E8"/>
          <w:lang w:val="vi-VN"/>
        </w:rPr>
      </w:pPr>
      <w:r w:rsidRPr="00F62933">
        <w:rPr>
          <w:rFonts w:ascii="Times New Roman" w:eastAsia="Times New Roman" w:hAnsi="Times New Roman" w:cs="Times New Roman"/>
          <w:noProof/>
          <w:color w:val="4A86E8"/>
        </w:rPr>
        <w:drawing>
          <wp:inline distT="0" distB="0" distL="0" distR="0" wp14:anchorId="0C4A52C4" wp14:editId="1A55EFCA">
            <wp:extent cx="4401164" cy="2600688"/>
            <wp:effectExtent l="0" t="0" r="0" b="9525"/>
            <wp:docPr id="12281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44199" name=""/>
                    <pic:cNvPicPr/>
                  </pic:nvPicPr>
                  <pic:blipFill>
                    <a:blip r:embed="rId48"/>
                    <a:stretch>
                      <a:fillRect/>
                    </a:stretch>
                  </pic:blipFill>
                  <pic:spPr>
                    <a:xfrm>
                      <a:off x="0" y="0"/>
                      <a:ext cx="4401164" cy="2600688"/>
                    </a:xfrm>
                    <a:prstGeom prst="rect">
                      <a:avLst/>
                    </a:prstGeom>
                  </pic:spPr>
                </pic:pic>
              </a:graphicData>
            </a:graphic>
          </wp:inline>
        </w:drawing>
      </w:r>
    </w:p>
    <w:p w14:paraId="38D9B00E" w14:textId="77777777" w:rsidR="007523CE" w:rsidRPr="00F62933" w:rsidRDefault="007523CE" w:rsidP="00A43E05">
      <w:pPr>
        <w:tabs>
          <w:tab w:val="left" w:pos="1320"/>
          <w:tab w:val="right" w:pos="9350"/>
        </w:tabs>
        <w:spacing w:after="100"/>
        <w:rPr>
          <w:rFonts w:ascii="Times New Roman" w:eastAsia="Times New Roman" w:hAnsi="Times New Roman" w:cs="Times New Roman"/>
          <w:color w:val="4A86E8"/>
          <w:lang w:val="vi-VN"/>
        </w:rPr>
      </w:pPr>
    </w:p>
    <w:p w14:paraId="402BA413"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1604A433"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lastRenderedPageBreak/>
        <w:t>INSERT INTO Product (ProductId, TypeId, ProductName, Unit, Price, Images)</w:t>
      </w:r>
    </w:p>
    <w:p w14:paraId="4B1BEEED"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 xml:space="preserve">VALUES </w:t>
      </w:r>
    </w:p>
    <w:p w14:paraId="09A9CEF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('TP001', 'TP', N'Bánh mì', N'ổ', 10000, 'banhmi.jpg'),</w:t>
      </w:r>
    </w:p>
    <w:p w14:paraId="5276B86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('TP002', 'TP', N'Mì gói', N'gói', 5000, 'migoi.jpg'),</w:t>
      </w:r>
    </w:p>
    <w:p w14:paraId="2F8CD78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('DU001', 'DU', N'Coca Cola', N'chai', 12000, 'coca.jpg'),</w:t>
      </w:r>
    </w:p>
    <w:p w14:paraId="493531E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('DU002', 'DU', N'Nước suối', N'chai', 8000, 'nuocsuoi.jpg'),</w:t>
      </w:r>
    </w:p>
    <w:p w14:paraId="18C85F4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('DGD001', 'DGD', N'Bàn chải đánh răng', N'cái', 15000, 'banchaidanhrang.jpg'),</w:t>
      </w:r>
    </w:p>
    <w:p w14:paraId="59FC2A5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('VPP001', 'VPP', N'Bút bi', N'cây', 5000, 'butbi.jpg'),</w:t>
      </w:r>
    </w:p>
    <w:p w14:paraId="39F2307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('TP003', 'TP', N'Bánh quy', N'hộp', 25000, 'banhquy.jpg'),</w:t>
      </w:r>
    </w:p>
    <w:p w14:paraId="1B3B0B2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('TP004', 'TP', N'Snack khoai tây', N'gói', 12000, 'snackkhoaitay.jpg'),</w:t>
      </w:r>
    </w:p>
    <w:p w14:paraId="43284FB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('TP005', 'TP', N'Sữa tươi', N'hộp', 30000, 'suatuoi.jpg'),</w:t>
      </w:r>
    </w:p>
    <w:p w14:paraId="7C86997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('TP006', 'TP', N'Xúc xích', N'gói', 40000, 'xucxich.jpg'),</w:t>
      </w:r>
    </w:p>
    <w:p w14:paraId="52BB15D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('TP007', 'TP', N'Cơm hộp', N'hộp', 35000, 'comhop.jpg'),</w:t>
      </w:r>
    </w:p>
    <w:p w14:paraId="6E42CE2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('DU003', 'DU', N'Trà xanh', N'chai', 15000, 'traxanh.jpg'),</w:t>
      </w:r>
    </w:p>
    <w:p w14:paraId="13EC56B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('DU004', 'DU', N'Nước ép cam', N'chai', 20000, 'nuocepcam.jpg'),</w:t>
      </w:r>
    </w:p>
    <w:p w14:paraId="6CC841B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('DU005', 'DU', N'Cà phê đóng hộp', N'lon', 18000, 'caphe.jpg'),</w:t>
      </w:r>
    </w:p>
    <w:p w14:paraId="598EC88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('DU006', 'DU', N'Sữa đậu nành', N'hộp', 12000, 'suadaunanh.jpg'),</w:t>
      </w:r>
    </w:p>
    <w:p w14:paraId="55AFA700"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('DU007', 'DU', N'Nước tăng lực', N'lon', 22000, 'nuoctangluc.jpg'),</w:t>
      </w:r>
    </w:p>
    <w:p w14:paraId="4EA6A18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('DGD002', 'DGD', N'Khăn giấy', N'gói', 15000, 'khangiay.jpg'),</w:t>
      </w:r>
    </w:p>
    <w:p w14:paraId="698FEC3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('DGD003', 'DGD', N'Kem đánh răng', N'tuýp', 30000, 'kemdanhrang.jpg'),</w:t>
      </w:r>
    </w:p>
    <w:p w14:paraId="516700C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('DGD004', 'DGD', N'Dầu gội', N'chai', 60000, 'daugoi.jpg'),</w:t>
      </w:r>
    </w:p>
    <w:p w14:paraId="7796C97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('DGD005', 'DGD', N'Xà phòng', N'bánh', 12000, 'xaphong.jpg'),</w:t>
      </w:r>
    </w:p>
    <w:p w14:paraId="6EBB798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('DGD006', 'DGD', N'Nước rửa chén', N'chai', 35000, 'nuocruachen.jpg'),</w:t>
      </w:r>
    </w:p>
    <w:p w14:paraId="2932ED5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('VPP002', 'VPP', N'Vở', N'quyển', 10000, 'vo.jpg'),</w:t>
      </w:r>
    </w:p>
    <w:p w14:paraId="21C8EC3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('VPP003', 'VPP', N'Bút chì', N'cây', 5000, 'butchi.jpg'),</w:t>
      </w:r>
    </w:p>
    <w:p w14:paraId="341AD53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('VPP004', 'VPP', N'Thước kẻ', N'cái', 8000, 'thuocke.jpg'),</w:t>
      </w:r>
    </w:p>
    <w:p w14:paraId="04738E82"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('VPP005', 'VPP', N'Tẩy', N'cái', 4000, 'tay.jpg'),</w:t>
      </w:r>
    </w:p>
    <w:p w14:paraId="602EC2A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('VPP006', 'VPP', N'Hộp bút', N'cái', 25000, 'hopbut.jpg'),</w:t>
      </w:r>
    </w:p>
    <w:p w14:paraId="7CEF628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('TP008', 'TP', N'Bánh chưng', N'chiếc', 50000, 'banhchung.jpg'),</w:t>
      </w:r>
    </w:p>
    <w:p w14:paraId="06A4B72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('TP009', 'TP', N'Bánh tét', N'chiếc', 60000, 'banhtet.jpg'),</w:t>
      </w:r>
    </w:p>
    <w:p w14:paraId="78133DC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('DU008', 'DU', N'Nước dừa', N'chai', 15000, 'nuocdua.jpg'),</w:t>
      </w:r>
    </w:p>
    <w:p w14:paraId="15365A6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('DU009', 'DU', N'Nước trái cây', N'chai', 20000, 'nuoctraicay.jpg'),</w:t>
      </w:r>
    </w:p>
    <w:p w14:paraId="6138051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('DGD007', 'DGD', N'Đồ dùng học tập', N'bộ', 50000, 'dodunghoctap.jpg'),</w:t>
      </w:r>
    </w:p>
    <w:p w14:paraId="3D2899C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('DGD008', 'DGD', N'Máy xay sinh tố', N'cái', 150000, 'mayxaysinh.jpg'),</w:t>
      </w:r>
    </w:p>
    <w:p w14:paraId="59A121C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('VPP007', 'VPP', N'Sổ tay', N'quyển', 15000, 'sotay.jpg'),</w:t>
      </w:r>
    </w:p>
    <w:p w14:paraId="1599434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lastRenderedPageBreak/>
        <w:t>('VPP008', 'VPP', N'Tẩy xóa', N'cái', 5000, 'tayxoa.jpg'),</w:t>
      </w:r>
    </w:p>
    <w:p w14:paraId="33B7DEC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('TP010', 'TP', N'Bánh bao', N'chiếc', 20000, 'banhbao.jpg'),</w:t>
      </w:r>
    </w:p>
    <w:p w14:paraId="2FEA512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('TP011', 'TP', N'Chả lụa', N'đôi', 25000, 'chalua.jpg'),</w:t>
      </w:r>
    </w:p>
    <w:p w14:paraId="4B3855B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('DU010', 'DU', N'Sữa chua', N'hộp', 10000, 'suachua.jpg'),</w:t>
      </w:r>
    </w:p>
    <w:p w14:paraId="4B3CC2F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('DU011', 'DU', N'Nước chanh', N'chai', 18000, 'nuocchanh.jpg'),</w:t>
      </w:r>
    </w:p>
    <w:p w14:paraId="751153A0"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('DGD009', 'DGD', N'Ti vi', N'cái', 2000000, 'tivi.jpg'),</w:t>
      </w:r>
    </w:p>
    <w:p w14:paraId="34C21AA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('DGD010', 'DGD', N'Quạt điện', N'cái', 500000, 'quatdien.jpg'),</w:t>
      </w:r>
    </w:p>
    <w:p w14:paraId="158590D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('VPP009', 'VPP', N'Bìa còng', N'cái', 20000, 'biacong.jpg'),</w:t>
      </w:r>
    </w:p>
    <w:p w14:paraId="4012AB4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('VPP010', 'VPP', N'Kéo cắt giấy', N'cái', 12000, 'keocatgiay.jpg'),</w:t>
      </w:r>
    </w:p>
    <w:p w14:paraId="274273F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('TP012', 'TP', N'Chè đậu xanh', N'hộp', 20000, 'chedauxanh.jpg'),</w:t>
      </w:r>
    </w:p>
    <w:p w14:paraId="3B6810D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('TP013', 'TP', N'Kem', N'cây', 15000, 'kem.jpg'),</w:t>
      </w:r>
    </w:p>
    <w:p w14:paraId="225AEBD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('DU012', 'DU', N'Nước trái cây đóng hộp', N'lon', 25000, 'nuoctraicaylon.jpg'),</w:t>
      </w:r>
    </w:p>
    <w:p w14:paraId="1516418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('DU013', 'DU', N'Cà phê hòa tan', N'gói', 30000, 'caphehoatan.jpg'),</w:t>
      </w:r>
    </w:p>
    <w:p w14:paraId="11DC377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('DGD011', 'DGD', N'Đèn pin', N'cái', 100000, 'denpin.jpg'),</w:t>
      </w:r>
    </w:p>
    <w:p w14:paraId="4848101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('DGD012', 'DGD', N'Bình giữ nhiệt', N'cái', 70000, 'binhgiunhiet.jpg'),</w:t>
      </w:r>
    </w:p>
    <w:p w14:paraId="0F9E2FFB"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('VPP011', 'VPP', N'Bảng trắng', N'cái', 250000, 'bangtrang.jpg'),</w:t>
      </w:r>
    </w:p>
    <w:p w14:paraId="42A359B2"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('VPP012', 'VPP', N'Phấn viết bảng', N'hộp', 15000, 'phanvietbang.jpg');</w:t>
      </w:r>
    </w:p>
    <w:p w14:paraId="0FB4CD45"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GO</w:t>
      </w:r>
    </w:p>
    <w:p w14:paraId="120BC62C" w14:textId="1A420289" w:rsidR="00031266" w:rsidRDefault="009B2CE7">
      <w:pPr>
        <w:tabs>
          <w:tab w:val="left" w:pos="1320"/>
          <w:tab w:val="right" w:pos="9350"/>
        </w:tabs>
        <w:spacing w:after="100"/>
        <w:rPr>
          <w:rFonts w:ascii="Times New Roman" w:eastAsia="Times New Roman" w:hAnsi="Times New Roman" w:cs="Times New Roman"/>
        </w:rPr>
      </w:pPr>
      <w:r w:rsidRPr="009B2CE7">
        <w:rPr>
          <w:rFonts w:ascii="Times New Roman" w:eastAsia="Times New Roman" w:hAnsi="Times New Roman" w:cs="Times New Roman"/>
          <w:noProof/>
        </w:rPr>
        <w:lastRenderedPageBreak/>
        <w:drawing>
          <wp:inline distT="0" distB="0" distL="0" distR="0" wp14:anchorId="71680C2C" wp14:editId="25814F0C">
            <wp:extent cx="5731510" cy="6586855"/>
            <wp:effectExtent l="0" t="0" r="2540" b="4445"/>
            <wp:docPr id="53231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16403" name=""/>
                    <pic:cNvPicPr/>
                  </pic:nvPicPr>
                  <pic:blipFill>
                    <a:blip r:embed="rId49"/>
                    <a:stretch>
                      <a:fillRect/>
                    </a:stretch>
                  </pic:blipFill>
                  <pic:spPr>
                    <a:xfrm>
                      <a:off x="0" y="0"/>
                      <a:ext cx="5731510" cy="6586855"/>
                    </a:xfrm>
                    <a:prstGeom prst="rect">
                      <a:avLst/>
                    </a:prstGeom>
                  </pic:spPr>
                </pic:pic>
              </a:graphicData>
            </a:graphic>
          </wp:inline>
        </w:drawing>
      </w:r>
    </w:p>
    <w:p w14:paraId="72C5DAA9" w14:textId="77777777" w:rsidR="009B2CE7" w:rsidRDefault="009B2CE7">
      <w:pPr>
        <w:rPr>
          <w:rFonts w:ascii="Times New Roman" w:eastAsia="Times New Roman" w:hAnsi="Times New Roman" w:cs="Times New Roman"/>
        </w:rPr>
      </w:pPr>
      <w:r>
        <w:rPr>
          <w:rFonts w:ascii="Times New Roman" w:eastAsia="Times New Roman" w:hAnsi="Times New Roman" w:cs="Times New Roman"/>
        </w:rPr>
        <w:br w:type="page"/>
      </w:r>
    </w:p>
    <w:p w14:paraId="616302E3" w14:textId="6CC23DB3" w:rsidR="00310F4F" w:rsidRPr="00310F4F" w:rsidRDefault="00310F4F" w:rsidP="00310F4F">
      <w:pPr>
        <w:tabs>
          <w:tab w:val="left" w:pos="1320"/>
          <w:tab w:val="right" w:pos="9350"/>
        </w:tabs>
        <w:spacing w:after="100"/>
        <w:rPr>
          <w:rFonts w:ascii="Times New Roman" w:eastAsia="Times New Roman" w:hAnsi="Times New Roman" w:cs="Times New Roman"/>
        </w:rPr>
      </w:pPr>
      <w:r w:rsidRPr="00310F4F">
        <w:rPr>
          <w:rFonts w:ascii="Times New Roman" w:eastAsia="Times New Roman" w:hAnsi="Times New Roman" w:cs="Times New Roman"/>
        </w:rPr>
        <w:lastRenderedPageBreak/>
        <w:t>INSERT INTO ProductType (TypeId, TypeName)</w:t>
      </w:r>
    </w:p>
    <w:p w14:paraId="2E72B59A" w14:textId="77777777" w:rsidR="00310F4F" w:rsidRPr="00310F4F" w:rsidRDefault="00310F4F" w:rsidP="00310F4F">
      <w:pPr>
        <w:tabs>
          <w:tab w:val="left" w:pos="1320"/>
          <w:tab w:val="right" w:pos="9350"/>
        </w:tabs>
        <w:spacing w:after="100"/>
        <w:rPr>
          <w:rFonts w:ascii="Times New Roman" w:eastAsia="Times New Roman" w:hAnsi="Times New Roman" w:cs="Times New Roman"/>
        </w:rPr>
      </w:pPr>
      <w:r w:rsidRPr="00310F4F">
        <w:rPr>
          <w:rFonts w:ascii="Times New Roman" w:eastAsia="Times New Roman" w:hAnsi="Times New Roman" w:cs="Times New Roman"/>
        </w:rPr>
        <w:t xml:space="preserve">VALUES </w:t>
      </w:r>
    </w:p>
    <w:p w14:paraId="01ADA772"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('TP', N'Thực phẩm'),</w:t>
      </w:r>
    </w:p>
    <w:p w14:paraId="7DFD735D"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('DU', N'Đồ uống'),</w:t>
      </w:r>
    </w:p>
    <w:p w14:paraId="7F3FA467"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('DGD', N'Đồ gia dụng'),</w:t>
      </w:r>
    </w:p>
    <w:p w14:paraId="479310A8"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('VPP', N'Văn phòng phẩm');</w:t>
      </w:r>
    </w:p>
    <w:p w14:paraId="0B06EAE5" w14:textId="0EC18B6A" w:rsidR="00031266" w:rsidRDefault="00310F4F" w:rsidP="00310F4F">
      <w:pPr>
        <w:tabs>
          <w:tab w:val="left" w:pos="1320"/>
          <w:tab w:val="right" w:pos="9350"/>
        </w:tabs>
        <w:spacing w:after="100"/>
        <w:rPr>
          <w:rFonts w:ascii="Times New Roman" w:eastAsia="Times New Roman" w:hAnsi="Times New Roman" w:cs="Times New Roman"/>
          <w:lang w:val="vi-VN"/>
        </w:rPr>
      </w:pPr>
      <w:r w:rsidRPr="00310F4F">
        <w:rPr>
          <w:rFonts w:ascii="Times New Roman" w:eastAsia="Times New Roman" w:hAnsi="Times New Roman" w:cs="Times New Roman"/>
        </w:rPr>
        <w:t xml:space="preserve">GO </w:t>
      </w:r>
    </w:p>
    <w:p w14:paraId="6F1DE55D" w14:textId="3DABA33C" w:rsidR="001A1F51" w:rsidRPr="001A1F51" w:rsidRDefault="001A1F51" w:rsidP="00310F4F">
      <w:pPr>
        <w:tabs>
          <w:tab w:val="left" w:pos="1320"/>
          <w:tab w:val="right" w:pos="9350"/>
        </w:tabs>
        <w:spacing w:after="100"/>
        <w:rPr>
          <w:rFonts w:ascii="Times New Roman" w:eastAsia="Times New Roman" w:hAnsi="Times New Roman" w:cs="Times New Roman"/>
          <w:lang w:val="vi-VN"/>
        </w:rPr>
      </w:pPr>
      <w:r w:rsidRPr="001A1F51">
        <w:rPr>
          <w:rFonts w:ascii="Times New Roman" w:eastAsia="Times New Roman" w:hAnsi="Times New Roman" w:cs="Times New Roman"/>
          <w:noProof/>
        </w:rPr>
        <w:drawing>
          <wp:inline distT="0" distB="0" distL="0" distR="0" wp14:anchorId="7CA1FFDF" wp14:editId="6DE20E5D">
            <wp:extent cx="2676899" cy="1552792"/>
            <wp:effectExtent l="0" t="0" r="9525" b="9525"/>
            <wp:docPr id="78508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7019" name=""/>
                    <pic:cNvPicPr/>
                  </pic:nvPicPr>
                  <pic:blipFill>
                    <a:blip r:embed="rId50"/>
                    <a:stretch>
                      <a:fillRect/>
                    </a:stretch>
                  </pic:blipFill>
                  <pic:spPr>
                    <a:xfrm>
                      <a:off x="0" y="0"/>
                      <a:ext cx="2676899" cy="1552792"/>
                    </a:xfrm>
                    <a:prstGeom prst="rect">
                      <a:avLst/>
                    </a:prstGeom>
                  </pic:spPr>
                </pic:pic>
              </a:graphicData>
            </a:graphic>
          </wp:inline>
        </w:drawing>
      </w:r>
    </w:p>
    <w:p w14:paraId="236E065F"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42BA5A7A" w14:textId="144DE579" w:rsidR="001A1F51" w:rsidRDefault="001A1F51">
      <w:pPr>
        <w:rPr>
          <w:rFonts w:ascii="Times New Roman" w:eastAsia="Times New Roman" w:hAnsi="Times New Roman" w:cs="Times New Roman"/>
          <w:color w:val="4A86E8"/>
        </w:rPr>
      </w:pPr>
      <w:r>
        <w:rPr>
          <w:rFonts w:ascii="Times New Roman" w:eastAsia="Times New Roman" w:hAnsi="Times New Roman" w:cs="Times New Roman"/>
          <w:color w:val="4A86E8"/>
        </w:rPr>
        <w:br w:type="page"/>
      </w:r>
    </w:p>
    <w:p w14:paraId="0B6904CA"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022DC33B" w14:textId="77777777" w:rsidR="00031266" w:rsidRDefault="00A52518">
      <w:pPr>
        <w:tabs>
          <w:tab w:val="left" w:pos="1320"/>
          <w:tab w:val="right" w:pos="9350"/>
        </w:tabs>
        <w:spacing w:after="100"/>
        <w:rPr>
          <w:rFonts w:ascii="Times New Roman" w:eastAsia="Times New Roman" w:hAnsi="Times New Roman" w:cs="Times New Roman"/>
          <w:b/>
          <w:color w:val="4A86E8"/>
          <w:sz w:val="28"/>
          <w:szCs w:val="28"/>
        </w:rPr>
      </w:pPr>
      <w:hyperlink w:anchor="_heading=h.2jxsxqh">
        <w:r w:rsidR="0049755C">
          <w:rPr>
            <w:rFonts w:ascii="Times New Roman" w:eastAsia="Times New Roman" w:hAnsi="Times New Roman" w:cs="Times New Roman"/>
            <w:b/>
            <w:color w:val="4A86E8"/>
            <w:sz w:val="28"/>
            <w:szCs w:val="28"/>
          </w:rPr>
          <w:t>3.1.3</w:t>
        </w:r>
        <w:r w:rsidR="0049755C">
          <w:rPr>
            <w:rFonts w:ascii="Times New Roman" w:eastAsia="Times New Roman" w:hAnsi="Times New Roman" w:cs="Times New Roman"/>
            <w:b/>
            <w:color w:val="4A86E8"/>
            <w:sz w:val="28"/>
            <w:szCs w:val="28"/>
          </w:rPr>
          <w:tab/>
          <w:t>Các thủ tục lưu tổng hợp thống kê</w:t>
        </w:r>
      </w:hyperlink>
    </w:p>
    <w:p w14:paraId="30A757CC" w14:textId="6935F89A" w:rsidR="00031266" w:rsidRDefault="0049755C">
      <w:pPr>
        <w:tabs>
          <w:tab w:val="left" w:pos="1320"/>
          <w:tab w:val="right" w:pos="9350"/>
        </w:tabs>
        <w:spacing w:after="100"/>
        <w:rPr>
          <w:rFonts w:ascii="Times New Roman" w:eastAsia="Times New Roman" w:hAnsi="Times New Roman" w:cs="Times New Roman"/>
          <w:lang w:val="vi-VN"/>
        </w:rPr>
      </w:pPr>
      <w:r>
        <w:rPr>
          <w:rFonts w:ascii="Times New Roman" w:eastAsia="Times New Roman" w:hAnsi="Times New Roman" w:cs="Times New Roman"/>
        </w:rPr>
        <w:t xml:space="preserve">Procedure </w:t>
      </w:r>
      <w:proofErr w:type="gramStart"/>
      <w:r>
        <w:rPr>
          <w:rFonts w:ascii="Times New Roman" w:eastAsia="Times New Roman" w:hAnsi="Times New Roman" w:cs="Times New Roman"/>
        </w:rPr>
        <w:t>1</w:t>
      </w:r>
      <w:r w:rsidR="004B6FF5">
        <w:rPr>
          <w:rFonts w:ascii="Times New Roman" w:eastAsia="Times New Roman" w:hAnsi="Times New Roman" w:cs="Times New Roman"/>
          <w:lang w:val="vi-VN"/>
        </w:rPr>
        <w:t xml:space="preserve"> :</w:t>
      </w:r>
      <w:proofErr w:type="gramEnd"/>
      <w:r w:rsidR="004B6FF5">
        <w:rPr>
          <w:rFonts w:ascii="Times New Roman" w:eastAsia="Times New Roman" w:hAnsi="Times New Roman" w:cs="Times New Roman"/>
          <w:lang w:val="vi-VN"/>
        </w:rPr>
        <w:t xml:space="preserve"> </w:t>
      </w:r>
    </w:p>
    <w:p w14:paraId="28F87596" w14:textId="4293E447" w:rsidR="00A23CAC" w:rsidRPr="004B6FF5" w:rsidRDefault="00A23CAC">
      <w:pPr>
        <w:tabs>
          <w:tab w:val="left" w:pos="1320"/>
          <w:tab w:val="right" w:pos="9350"/>
        </w:tabs>
        <w:spacing w:after="100"/>
        <w:rPr>
          <w:rFonts w:ascii="Times New Roman" w:eastAsia="Times New Roman" w:hAnsi="Times New Roman" w:cs="Times New Roman"/>
          <w:lang w:val="vi-VN"/>
        </w:rPr>
      </w:pPr>
      <w:r w:rsidRPr="00A23CAC">
        <w:rPr>
          <w:rFonts w:ascii="Times New Roman" w:eastAsia="Times New Roman" w:hAnsi="Times New Roman" w:cs="Times New Roman"/>
          <w:noProof/>
        </w:rPr>
        <w:drawing>
          <wp:inline distT="0" distB="0" distL="0" distR="0" wp14:anchorId="3EA960FE" wp14:editId="7475AE6B">
            <wp:extent cx="4267200" cy="3520440"/>
            <wp:effectExtent l="0" t="0" r="0" b="3810"/>
            <wp:docPr id="165139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5160" name=""/>
                    <pic:cNvPicPr/>
                  </pic:nvPicPr>
                  <pic:blipFill>
                    <a:blip r:embed="rId51"/>
                    <a:stretch>
                      <a:fillRect/>
                    </a:stretch>
                  </pic:blipFill>
                  <pic:spPr>
                    <a:xfrm>
                      <a:off x="0" y="0"/>
                      <a:ext cx="4267796" cy="3520932"/>
                    </a:xfrm>
                    <a:prstGeom prst="rect">
                      <a:avLst/>
                    </a:prstGeom>
                  </pic:spPr>
                </pic:pic>
              </a:graphicData>
            </a:graphic>
          </wp:inline>
        </w:drawing>
      </w:r>
    </w:p>
    <w:p w14:paraId="1EDFEAC8" w14:textId="77777777" w:rsidR="00031266" w:rsidRDefault="00031266">
      <w:pPr>
        <w:tabs>
          <w:tab w:val="left" w:pos="1320"/>
          <w:tab w:val="right" w:pos="9350"/>
        </w:tabs>
        <w:spacing w:after="100"/>
        <w:rPr>
          <w:rFonts w:ascii="Times New Roman" w:eastAsia="Times New Roman" w:hAnsi="Times New Roman" w:cs="Times New Roman"/>
        </w:rPr>
      </w:pPr>
    </w:p>
    <w:p w14:paraId="48F24027" w14:textId="77777777" w:rsidR="00A23CAC" w:rsidRDefault="0049755C">
      <w:pPr>
        <w:tabs>
          <w:tab w:val="left" w:pos="1320"/>
          <w:tab w:val="right" w:pos="9350"/>
        </w:tabs>
        <w:spacing w:after="100"/>
        <w:rPr>
          <w:lang w:val="vi-VN"/>
        </w:rPr>
      </w:pPr>
      <w:r>
        <w:rPr>
          <w:rFonts w:ascii="Times New Roman" w:eastAsia="Times New Roman" w:hAnsi="Times New Roman" w:cs="Times New Roman"/>
        </w:rPr>
        <w:t xml:space="preserve">Procedure </w:t>
      </w:r>
      <w:proofErr w:type="gramStart"/>
      <w:r>
        <w:rPr>
          <w:rFonts w:ascii="Times New Roman" w:eastAsia="Times New Roman" w:hAnsi="Times New Roman" w:cs="Times New Roman"/>
        </w:rPr>
        <w:t>2</w:t>
      </w:r>
      <w:r w:rsidR="00A23CAC">
        <w:rPr>
          <w:lang w:val="vi-VN"/>
        </w:rPr>
        <w:t xml:space="preserve"> :</w:t>
      </w:r>
      <w:proofErr w:type="gramEnd"/>
    </w:p>
    <w:p w14:paraId="0F3EB195" w14:textId="5362F3D5" w:rsidR="00031266" w:rsidRPr="00A23CAC" w:rsidRDefault="0090783A">
      <w:pPr>
        <w:tabs>
          <w:tab w:val="left" w:pos="1320"/>
          <w:tab w:val="right" w:pos="9350"/>
        </w:tabs>
        <w:spacing w:after="100"/>
        <w:rPr>
          <w:rFonts w:ascii="Times New Roman" w:eastAsia="Times New Roman" w:hAnsi="Times New Roman" w:cs="Times New Roman"/>
          <w:color w:val="4A86E8"/>
          <w:lang w:val="vi-VN"/>
        </w:rPr>
      </w:pPr>
      <w:r w:rsidRPr="0090783A">
        <w:rPr>
          <w:noProof/>
        </w:rPr>
        <w:drawing>
          <wp:inline distT="0" distB="0" distL="0" distR="0" wp14:anchorId="008C7904" wp14:editId="4239BD16">
            <wp:extent cx="3383280" cy="3509645"/>
            <wp:effectExtent l="0" t="0" r="7620" b="0"/>
            <wp:docPr id="141957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70413" name=""/>
                    <pic:cNvPicPr/>
                  </pic:nvPicPr>
                  <pic:blipFill>
                    <a:blip r:embed="rId52"/>
                    <a:stretch>
                      <a:fillRect/>
                    </a:stretch>
                  </pic:blipFill>
                  <pic:spPr>
                    <a:xfrm>
                      <a:off x="0" y="0"/>
                      <a:ext cx="3384558" cy="3510971"/>
                    </a:xfrm>
                    <a:prstGeom prst="rect">
                      <a:avLst/>
                    </a:prstGeom>
                  </pic:spPr>
                </pic:pic>
              </a:graphicData>
            </a:graphic>
          </wp:inline>
        </w:drawing>
      </w:r>
      <w:r w:rsidRPr="0090783A">
        <w:t xml:space="preserve"> </w:t>
      </w:r>
      <w:r w:rsidR="0049755C">
        <w:fldChar w:fldCharType="begin"/>
      </w:r>
      <w:r w:rsidR="0049755C">
        <w:instrText xml:space="preserve"> HYPERLINK \l "_heading=h.2jxsxqh" </w:instrText>
      </w:r>
      <w:r w:rsidR="0049755C">
        <w:fldChar w:fldCharType="separate"/>
      </w:r>
    </w:p>
    <w:p w14:paraId="732F5A12" w14:textId="77777777" w:rsidR="00031266" w:rsidRDefault="0049755C">
      <w:pPr>
        <w:tabs>
          <w:tab w:val="left" w:pos="880"/>
          <w:tab w:val="right" w:pos="9350"/>
        </w:tabs>
        <w:spacing w:after="100"/>
        <w:rPr>
          <w:rFonts w:ascii="Times New Roman" w:eastAsia="Times New Roman" w:hAnsi="Times New Roman" w:cs="Times New Roman"/>
          <w:color w:val="4A86E8"/>
        </w:rPr>
      </w:pPr>
      <w:r>
        <w:lastRenderedPageBreak/>
        <w:fldChar w:fldCharType="end"/>
      </w:r>
      <w:r>
        <w:rPr>
          <w:rFonts w:ascii="Times New Roman" w:eastAsia="Times New Roman" w:hAnsi="Times New Roman" w:cs="Times New Roman"/>
          <w:color w:val="4A86E8"/>
          <w:sz w:val="28"/>
          <w:szCs w:val="28"/>
        </w:rPr>
        <w:t xml:space="preserve"> </w:t>
      </w:r>
      <w:hyperlink w:anchor="_heading=h.z337ya">
        <w:r>
          <w:rPr>
            <w:rFonts w:ascii="Times New Roman" w:eastAsia="Times New Roman" w:hAnsi="Times New Roman" w:cs="Times New Roman"/>
            <w:b/>
            <w:color w:val="4A86E8"/>
            <w:sz w:val="34"/>
            <w:szCs w:val="34"/>
          </w:rPr>
          <w:t>3.2</w:t>
        </w:r>
        <w:r>
          <w:rPr>
            <w:rFonts w:ascii="Times New Roman" w:eastAsia="Times New Roman" w:hAnsi="Times New Roman" w:cs="Times New Roman"/>
            <w:b/>
            <w:color w:val="4A86E8"/>
            <w:sz w:val="34"/>
            <w:szCs w:val="34"/>
          </w:rPr>
          <w:tab/>
          <w:t>Lập trình JDBC</w:t>
        </w:r>
      </w:hyperlink>
      <w:r>
        <w:fldChar w:fldCharType="begin"/>
      </w:r>
      <w:r>
        <w:instrText xml:space="preserve"> HYPERLINK \l "_heading=h.z337ya" </w:instrText>
      </w:r>
      <w:r>
        <w:fldChar w:fldCharType="separate"/>
      </w:r>
      <w:r>
        <w:rPr>
          <w:rFonts w:ascii="Times New Roman" w:eastAsia="Times New Roman" w:hAnsi="Times New Roman" w:cs="Times New Roman"/>
          <w:color w:val="4A86E8"/>
        </w:rPr>
        <w:tab/>
      </w:r>
    </w:p>
    <w:p w14:paraId="7A9F6689" w14:textId="62CBE33F" w:rsidR="00031266" w:rsidRDefault="0049755C" w:rsidP="0090783A">
      <w:pPr>
        <w:tabs>
          <w:tab w:val="left" w:pos="1320"/>
          <w:tab w:val="right" w:pos="9350"/>
        </w:tabs>
        <w:spacing w:after="100"/>
        <w:ind w:left="440"/>
        <w:jc w:val="left"/>
      </w:pPr>
      <w:r>
        <w:fldChar w:fldCharType="end"/>
      </w:r>
      <w:hyperlink w:anchor="_heading=h.3j2qqm3">
        <w:r>
          <w:rPr>
            <w:rFonts w:ascii="Times New Roman" w:eastAsia="Times New Roman" w:hAnsi="Times New Roman" w:cs="Times New Roman"/>
            <w:b/>
            <w:color w:val="4A86E8"/>
            <w:sz w:val="26"/>
            <w:szCs w:val="26"/>
          </w:rPr>
          <w:t>3.2.1</w:t>
        </w:r>
        <w:r>
          <w:rPr>
            <w:rFonts w:ascii="Times New Roman" w:eastAsia="Times New Roman" w:hAnsi="Times New Roman" w:cs="Times New Roman"/>
            <w:b/>
            <w:color w:val="4A86E8"/>
            <w:sz w:val="26"/>
            <w:szCs w:val="26"/>
          </w:rPr>
          <w:tab/>
          <w:t>Lớp hỗ trợ</w:t>
        </w:r>
      </w:hyperlink>
      <w:r>
        <w:br/>
      </w:r>
    </w:p>
    <w:p w14:paraId="502D9BAA" w14:textId="77777777" w:rsidR="00031266" w:rsidRDefault="0049755C">
      <w:pPr>
        <w:numPr>
          <w:ilvl w:val="0"/>
          <w:numId w:val="17"/>
        </w:numPr>
        <w:tabs>
          <w:tab w:val="left" w:pos="1320"/>
          <w:tab w:val="right" w:pos="9350"/>
        </w:tabs>
        <w:spacing w:after="100"/>
        <w:rPr>
          <w:rFonts w:ascii="Times New Roman" w:eastAsia="Times New Roman" w:hAnsi="Times New Roman" w:cs="Times New Roman"/>
          <w:color w:val="4A86E8"/>
        </w:rPr>
      </w:pPr>
      <w:r>
        <w:rPr>
          <w:rFonts w:ascii="Times New Roman" w:eastAsia="Times New Roman" w:hAnsi="Times New Roman" w:cs="Times New Roman"/>
          <w:color w:val="4A86E8"/>
        </w:rPr>
        <w:t>Lớp ConnectSQL hỗ trợ truy vấn DataBase</w:t>
      </w:r>
    </w:p>
    <w:p w14:paraId="00B9B961" w14:textId="7D0580E7" w:rsidR="00031266" w:rsidRDefault="00394FD1">
      <w:pPr>
        <w:tabs>
          <w:tab w:val="left" w:pos="1320"/>
          <w:tab w:val="right" w:pos="9350"/>
        </w:tabs>
        <w:spacing w:after="100"/>
        <w:ind w:left="720"/>
        <w:rPr>
          <w:rFonts w:ascii="Times New Roman" w:eastAsia="Times New Roman" w:hAnsi="Times New Roman" w:cs="Times New Roman"/>
        </w:rPr>
      </w:pPr>
      <w:r w:rsidRPr="00394FD1">
        <w:rPr>
          <w:rFonts w:ascii="Times New Roman" w:eastAsia="Times New Roman" w:hAnsi="Times New Roman" w:cs="Times New Roman"/>
          <w:noProof/>
        </w:rPr>
        <w:drawing>
          <wp:inline distT="0" distB="0" distL="0" distR="0" wp14:anchorId="572F167A" wp14:editId="5D80DF92">
            <wp:extent cx="5731510" cy="3223895"/>
            <wp:effectExtent l="0" t="0" r="2540" b="0"/>
            <wp:docPr id="80826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4894" name=""/>
                    <pic:cNvPicPr/>
                  </pic:nvPicPr>
                  <pic:blipFill>
                    <a:blip r:embed="rId53"/>
                    <a:stretch>
                      <a:fillRect/>
                    </a:stretch>
                  </pic:blipFill>
                  <pic:spPr>
                    <a:xfrm>
                      <a:off x="0" y="0"/>
                      <a:ext cx="5731510" cy="3223895"/>
                    </a:xfrm>
                    <a:prstGeom prst="rect">
                      <a:avLst/>
                    </a:prstGeom>
                  </pic:spPr>
                </pic:pic>
              </a:graphicData>
            </a:graphic>
          </wp:inline>
        </w:drawing>
      </w:r>
    </w:p>
    <w:p w14:paraId="79210F2C" w14:textId="77777777" w:rsidR="0090783A" w:rsidRDefault="0090783A">
      <w:pPr>
        <w:tabs>
          <w:tab w:val="left" w:pos="1320"/>
          <w:tab w:val="right" w:pos="9350"/>
        </w:tabs>
        <w:spacing w:after="100"/>
        <w:rPr>
          <w:rFonts w:ascii="Times New Roman" w:eastAsia="Times New Roman" w:hAnsi="Times New Roman" w:cs="Times New Roman"/>
          <w:lang w:val="vi-VN"/>
        </w:rPr>
      </w:pPr>
    </w:p>
    <w:p w14:paraId="04500366" w14:textId="519C6C2D" w:rsidR="0090783A" w:rsidRPr="00496510" w:rsidRDefault="0090783A" w:rsidP="0090783A">
      <w:pPr>
        <w:numPr>
          <w:ilvl w:val="0"/>
          <w:numId w:val="17"/>
        </w:numPr>
        <w:tabs>
          <w:tab w:val="left" w:pos="1320"/>
          <w:tab w:val="right" w:pos="9350"/>
        </w:tabs>
        <w:spacing w:after="100"/>
        <w:rPr>
          <w:rFonts w:ascii="Times New Roman" w:eastAsia="Times New Roman" w:hAnsi="Times New Roman" w:cs="Times New Roman"/>
          <w:color w:val="4A86E8"/>
        </w:rPr>
      </w:pPr>
      <w:r>
        <w:rPr>
          <w:rFonts w:ascii="Times New Roman" w:eastAsia="Times New Roman" w:hAnsi="Times New Roman" w:cs="Times New Roman"/>
          <w:color w:val="4A86E8"/>
        </w:rPr>
        <w:t>Lớp</w:t>
      </w:r>
      <w:r w:rsidR="00C91428">
        <w:rPr>
          <w:rFonts w:ascii="Times New Roman" w:eastAsia="Times New Roman" w:hAnsi="Times New Roman" w:cs="Times New Roman"/>
          <w:color w:val="4A86E8"/>
          <w:lang w:val="vi-VN"/>
        </w:rPr>
        <w:t xml:space="preserve"> LeVanAn</w:t>
      </w:r>
    </w:p>
    <w:p w14:paraId="61B4924D" w14:textId="004E58B4" w:rsidR="00496510" w:rsidRDefault="00496510" w:rsidP="00496510">
      <w:pPr>
        <w:tabs>
          <w:tab w:val="left" w:pos="1320"/>
          <w:tab w:val="right" w:pos="9350"/>
        </w:tabs>
        <w:spacing w:after="100"/>
        <w:ind w:left="720"/>
        <w:rPr>
          <w:rFonts w:ascii="Times New Roman" w:eastAsia="Times New Roman" w:hAnsi="Times New Roman" w:cs="Times New Roman"/>
          <w:color w:val="4A86E8"/>
        </w:rPr>
      </w:pPr>
      <w:r w:rsidRPr="00496510">
        <w:rPr>
          <w:rFonts w:ascii="Times New Roman" w:eastAsia="Times New Roman" w:hAnsi="Times New Roman" w:cs="Times New Roman"/>
          <w:noProof/>
          <w:color w:val="4A86E8"/>
        </w:rPr>
        <w:drawing>
          <wp:inline distT="0" distB="0" distL="0" distR="0" wp14:anchorId="58ADA2D8" wp14:editId="4005EDFC">
            <wp:extent cx="5731510" cy="3223895"/>
            <wp:effectExtent l="0" t="0" r="2540" b="0"/>
            <wp:docPr id="11705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48371" name=""/>
                    <pic:cNvPicPr/>
                  </pic:nvPicPr>
                  <pic:blipFill>
                    <a:blip r:embed="rId54"/>
                    <a:stretch>
                      <a:fillRect/>
                    </a:stretch>
                  </pic:blipFill>
                  <pic:spPr>
                    <a:xfrm>
                      <a:off x="0" y="0"/>
                      <a:ext cx="5731510" cy="3223895"/>
                    </a:xfrm>
                    <a:prstGeom prst="rect">
                      <a:avLst/>
                    </a:prstGeom>
                  </pic:spPr>
                </pic:pic>
              </a:graphicData>
            </a:graphic>
          </wp:inline>
        </w:drawing>
      </w:r>
    </w:p>
    <w:p w14:paraId="5D05E3D5" w14:textId="175CEE00" w:rsidR="00031266" w:rsidRPr="00496510" w:rsidRDefault="0049755C" w:rsidP="00496510">
      <w:pPr>
        <w:tabs>
          <w:tab w:val="left" w:pos="1320"/>
          <w:tab w:val="right" w:pos="9350"/>
        </w:tabs>
        <w:spacing w:after="100"/>
        <w:rPr>
          <w:rFonts w:ascii="Times New Roman" w:eastAsia="Times New Roman" w:hAnsi="Times New Roman" w:cs="Times New Roman"/>
        </w:rPr>
      </w:pPr>
      <w:r>
        <w:fldChar w:fldCharType="begin"/>
      </w:r>
      <w:r>
        <w:instrText xml:space="preserve"> HYPERLINK \l "_heading=h.3j2qqm3" </w:instrText>
      </w:r>
      <w:r>
        <w:fldChar w:fldCharType="separate"/>
      </w:r>
    </w:p>
    <w:p w14:paraId="46023C5F" w14:textId="77777777" w:rsidR="00031266" w:rsidRDefault="0049755C">
      <w:pPr>
        <w:tabs>
          <w:tab w:val="left" w:pos="1320"/>
          <w:tab w:val="right" w:pos="9350"/>
        </w:tabs>
        <w:spacing w:after="100"/>
        <w:ind w:left="440"/>
      </w:pPr>
      <w:r>
        <w:fldChar w:fldCharType="end"/>
      </w:r>
      <w:hyperlink w:anchor="_heading=h.1y810tw">
        <w:r>
          <w:rPr>
            <w:rFonts w:ascii="Times New Roman" w:eastAsia="Times New Roman" w:hAnsi="Times New Roman" w:cs="Times New Roman"/>
            <w:b/>
            <w:color w:val="4A86E8"/>
            <w:sz w:val="26"/>
            <w:szCs w:val="26"/>
          </w:rPr>
          <w:t>3.2.2</w:t>
        </w:r>
        <w:r>
          <w:rPr>
            <w:rFonts w:ascii="Times New Roman" w:eastAsia="Times New Roman" w:hAnsi="Times New Roman" w:cs="Times New Roman"/>
            <w:b/>
            <w:color w:val="4A86E8"/>
            <w:sz w:val="26"/>
            <w:szCs w:val="26"/>
          </w:rPr>
          <w:tab/>
          <w:t>Model class - Các lớp mô tả dữ liệu</w:t>
        </w:r>
      </w:hyperlink>
    </w:p>
    <w:p w14:paraId="5ED2D8C2" w14:textId="742A3E9A" w:rsidR="00031266" w:rsidRDefault="0049755C">
      <w:pPr>
        <w:numPr>
          <w:ilvl w:val="0"/>
          <w:numId w:val="8"/>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Class </w:t>
      </w:r>
      <w:r w:rsidR="000B2639">
        <w:rPr>
          <w:rFonts w:ascii="Times New Roman" w:eastAsia="Times New Roman" w:hAnsi="Times New Roman" w:cs="Times New Roman"/>
          <w:b/>
          <w:sz w:val="26"/>
          <w:szCs w:val="26"/>
        </w:rPr>
        <w:t>ACCOUNT</w:t>
      </w:r>
    </w:p>
    <w:p w14:paraId="59D278EB" w14:textId="2CB95E29" w:rsidR="00031266" w:rsidRDefault="000B2639">
      <w:pPr>
        <w:tabs>
          <w:tab w:val="left" w:pos="1320"/>
          <w:tab w:val="right" w:pos="9350"/>
        </w:tabs>
        <w:spacing w:after="100"/>
        <w:ind w:left="720"/>
        <w:rPr>
          <w:rFonts w:ascii="Times New Roman" w:eastAsia="Times New Roman" w:hAnsi="Times New Roman" w:cs="Times New Roman"/>
          <w:b/>
          <w:sz w:val="26"/>
          <w:szCs w:val="26"/>
        </w:rPr>
      </w:pPr>
      <w:r w:rsidRPr="000B2639">
        <w:rPr>
          <w:rFonts w:ascii="Times New Roman" w:eastAsia="Times New Roman" w:hAnsi="Times New Roman" w:cs="Times New Roman"/>
          <w:b/>
          <w:noProof/>
          <w:sz w:val="26"/>
          <w:szCs w:val="26"/>
        </w:rPr>
        <w:drawing>
          <wp:inline distT="0" distB="0" distL="0" distR="0" wp14:anchorId="5E5E0663" wp14:editId="250337BE">
            <wp:extent cx="5731510" cy="3223895"/>
            <wp:effectExtent l="0" t="0" r="2540" b="0"/>
            <wp:docPr id="4228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7869" name=""/>
                    <pic:cNvPicPr/>
                  </pic:nvPicPr>
                  <pic:blipFill>
                    <a:blip r:embed="rId55"/>
                    <a:stretch>
                      <a:fillRect/>
                    </a:stretch>
                  </pic:blipFill>
                  <pic:spPr>
                    <a:xfrm>
                      <a:off x="0" y="0"/>
                      <a:ext cx="5731510" cy="3223895"/>
                    </a:xfrm>
                    <a:prstGeom prst="rect">
                      <a:avLst/>
                    </a:prstGeom>
                  </pic:spPr>
                </pic:pic>
              </a:graphicData>
            </a:graphic>
          </wp:inline>
        </w:drawing>
      </w:r>
    </w:p>
    <w:p w14:paraId="7A75C588" w14:textId="4FD10D9D" w:rsidR="00031266" w:rsidRDefault="00D869B3">
      <w:pPr>
        <w:numPr>
          <w:ilvl w:val="0"/>
          <w:numId w:val="14"/>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Class</w:t>
      </w:r>
      <w:r>
        <w:rPr>
          <w:rFonts w:ascii="Times New Roman" w:eastAsia="Times New Roman" w:hAnsi="Times New Roman" w:cs="Times New Roman"/>
          <w:b/>
          <w:sz w:val="26"/>
          <w:szCs w:val="26"/>
          <w:lang w:val="vi-VN"/>
        </w:rPr>
        <w:t xml:space="preserve"> BILL</w:t>
      </w:r>
    </w:p>
    <w:p w14:paraId="33AA1D2D" w14:textId="77777777" w:rsidR="00CC449E" w:rsidRDefault="00D869B3">
      <w:pPr>
        <w:tabs>
          <w:tab w:val="left" w:pos="1320"/>
          <w:tab w:val="right" w:pos="9350"/>
        </w:tabs>
        <w:spacing w:after="100"/>
        <w:ind w:left="720"/>
        <w:rPr>
          <w:rFonts w:ascii="Times New Roman" w:eastAsia="Times New Roman" w:hAnsi="Times New Roman" w:cs="Times New Roman"/>
          <w:b/>
          <w:sz w:val="26"/>
          <w:szCs w:val="26"/>
        </w:rPr>
      </w:pPr>
      <w:r w:rsidRPr="00D869B3">
        <w:rPr>
          <w:rFonts w:ascii="Times New Roman" w:eastAsia="Times New Roman" w:hAnsi="Times New Roman" w:cs="Times New Roman"/>
          <w:b/>
          <w:noProof/>
          <w:sz w:val="26"/>
          <w:szCs w:val="26"/>
        </w:rPr>
        <w:drawing>
          <wp:inline distT="0" distB="0" distL="0" distR="0" wp14:anchorId="3D8956B0" wp14:editId="231509A9">
            <wp:extent cx="5731510" cy="3223895"/>
            <wp:effectExtent l="0" t="0" r="2540" b="0"/>
            <wp:docPr id="50158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8952" name=""/>
                    <pic:cNvPicPr/>
                  </pic:nvPicPr>
                  <pic:blipFill>
                    <a:blip r:embed="rId56"/>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sz w:val="26"/>
          <w:szCs w:val="26"/>
        </w:rPr>
        <w:br/>
      </w:r>
    </w:p>
    <w:p w14:paraId="1327DD68" w14:textId="398BAEDA" w:rsidR="00031266" w:rsidRPr="00CC449E" w:rsidRDefault="00CC449E" w:rsidP="00CC449E">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br w:type="page"/>
      </w:r>
    </w:p>
    <w:p w14:paraId="7B65A0F1" w14:textId="68D85018" w:rsidR="00031266" w:rsidRDefault="00CC449E">
      <w:pPr>
        <w:numPr>
          <w:ilvl w:val="0"/>
          <w:numId w:val="6"/>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Class</w:t>
      </w:r>
      <w:r>
        <w:rPr>
          <w:rFonts w:ascii="Times New Roman" w:eastAsia="Times New Roman" w:hAnsi="Times New Roman" w:cs="Times New Roman"/>
          <w:b/>
          <w:sz w:val="26"/>
          <w:szCs w:val="26"/>
          <w:lang w:val="vi-VN"/>
        </w:rPr>
        <w:t xml:space="preserve"> BILLDETAIL</w:t>
      </w:r>
    </w:p>
    <w:p w14:paraId="04DC264E" w14:textId="6FC90DDC" w:rsidR="00031266" w:rsidRDefault="00CC449E">
      <w:pPr>
        <w:tabs>
          <w:tab w:val="left" w:pos="1320"/>
          <w:tab w:val="right" w:pos="9350"/>
        </w:tabs>
        <w:spacing w:after="100"/>
        <w:ind w:left="720"/>
        <w:rPr>
          <w:rFonts w:ascii="Times New Roman" w:eastAsia="Times New Roman" w:hAnsi="Times New Roman" w:cs="Times New Roman"/>
          <w:b/>
          <w:sz w:val="26"/>
          <w:szCs w:val="26"/>
        </w:rPr>
      </w:pPr>
      <w:r w:rsidRPr="00CC449E">
        <w:rPr>
          <w:rFonts w:ascii="Times New Roman" w:eastAsia="Times New Roman" w:hAnsi="Times New Roman" w:cs="Times New Roman"/>
          <w:b/>
          <w:noProof/>
          <w:sz w:val="26"/>
          <w:szCs w:val="26"/>
        </w:rPr>
        <w:drawing>
          <wp:inline distT="0" distB="0" distL="0" distR="0" wp14:anchorId="0F25B566" wp14:editId="562DBDDB">
            <wp:extent cx="5731510" cy="3223895"/>
            <wp:effectExtent l="0" t="0" r="2540" b="0"/>
            <wp:docPr id="58957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2033" name=""/>
                    <pic:cNvPicPr/>
                  </pic:nvPicPr>
                  <pic:blipFill>
                    <a:blip r:embed="rId57"/>
                    <a:stretch>
                      <a:fillRect/>
                    </a:stretch>
                  </pic:blipFill>
                  <pic:spPr>
                    <a:xfrm>
                      <a:off x="0" y="0"/>
                      <a:ext cx="5731510" cy="3223895"/>
                    </a:xfrm>
                    <a:prstGeom prst="rect">
                      <a:avLst/>
                    </a:prstGeom>
                  </pic:spPr>
                </pic:pic>
              </a:graphicData>
            </a:graphic>
          </wp:inline>
        </w:drawing>
      </w:r>
    </w:p>
    <w:p w14:paraId="0CB62F6B" w14:textId="53CED524" w:rsidR="00031266" w:rsidRDefault="0049755C">
      <w:pPr>
        <w:numPr>
          <w:ilvl w:val="0"/>
          <w:numId w:val="15"/>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Class </w:t>
      </w:r>
      <w:r w:rsidR="00BA3FBC">
        <w:rPr>
          <w:rFonts w:ascii="Times New Roman" w:eastAsia="Times New Roman" w:hAnsi="Times New Roman" w:cs="Times New Roman"/>
          <w:b/>
          <w:sz w:val="26"/>
          <w:szCs w:val="26"/>
        </w:rPr>
        <w:t>CUSTOMER</w:t>
      </w:r>
    </w:p>
    <w:p w14:paraId="4445CE5F" w14:textId="0AE9D7E4" w:rsidR="00031266" w:rsidRDefault="00BA3FBC">
      <w:pPr>
        <w:tabs>
          <w:tab w:val="left" w:pos="1320"/>
          <w:tab w:val="right" w:pos="9350"/>
        </w:tabs>
        <w:spacing w:after="100"/>
        <w:ind w:left="720"/>
        <w:rPr>
          <w:rFonts w:ascii="Times New Roman" w:eastAsia="Times New Roman" w:hAnsi="Times New Roman" w:cs="Times New Roman"/>
          <w:b/>
          <w:sz w:val="26"/>
          <w:szCs w:val="26"/>
        </w:rPr>
      </w:pPr>
      <w:r w:rsidRPr="00BA3FBC">
        <w:rPr>
          <w:rFonts w:ascii="Times New Roman" w:eastAsia="Times New Roman" w:hAnsi="Times New Roman" w:cs="Times New Roman"/>
          <w:b/>
          <w:noProof/>
          <w:sz w:val="26"/>
          <w:szCs w:val="26"/>
        </w:rPr>
        <w:drawing>
          <wp:inline distT="0" distB="0" distL="0" distR="0" wp14:anchorId="480BFC87" wp14:editId="012D6640">
            <wp:extent cx="5731510" cy="3223895"/>
            <wp:effectExtent l="0" t="0" r="2540" b="0"/>
            <wp:docPr id="141211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17128" name=""/>
                    <pic:cNvPicPr/>
                  </pic:nvPicPr>
                  <pic:blipFill>
                    <a:blip r:embed="rId58"/>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lastRenderedPageBreak/>
        <w:br/>
      </w:r>
    </w:p>
    <w:p w14:paraId="450AFCAF" w14:textId="5E428093" w:rsidR="00031266" w:rsidRPr="005004B1" w:rsidRDefault="0049755C" w:rsidP="005004B1">
      <w:pPr>
        <w:tabs>
          <w:tab w:val="left" w:pos="1320"/>
          <w:tab w:val="left" w:pos="3672"/>
        </w:tabs>
        <w:spacing w:after="100"/>
        <w:ind w:left="72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 Class </w:t>
      </w:r>
      <w:r w:rsidR="005004B1">
        <w:rPr>
          <w:rFonts w:ascii="Times New Roman" w:eastAsia="Times New Roman" w:hAnsi="Times New Roman" w:cs="Times New Roman"/>
          <w:b/>
          <w:sz w:val="26"/>
          <w:szCs w:val="26"/>
        </w:rPr>
        <w:t>PRODUCT</w:t>
      </w:r>
    </w:p>
    <w:p w14:paraId="518CAE2C" w14:textId="59E6FDE2" w:rsidR="00031266" w:rsidRDefault="005004B1">
      <w:pPr>
        <w:tabs>
          <w:tab w:val="left" w:pos="1320"/>
          <w:tab w:val="right" w:pos="9350"/>
        </w:tabs>
        <w:spacing w:after="100"/>
        <w:ind w:left="720"/>
        <w:rPr>
          <w:rFonts w:ascii="Times New Roman" w:eastAsia="Times New Roman" w:hAnsi="Times New Roman" w:cs="Times New Roman"/>
          <w:sz w:val="26"/>
          <w:szCs w:val="26"/>
        </w:rPr>
      </w:pPr>
      <w:r w:rsidRPr="005004B1">
        <w:rPr>
          <w:rFonts w:ascii="Times New Roman" w:eastAsia="Times New Roman" w:hAnsi="Times New Roman" w:cs="Times New Roman"/>
          <w:noProof/>
          <w:sz w:val="26"/>
          <w:szCs w:val="26"/>
        </w:rPr>
        <w:drawing>
          <wp:inline distT="0" distB="0" distL="0" distR="0" wp14:anchorId="0DA6A178" wp14:editId="2D248E09">
            <wp:extent cx="5731510" cy="3223895"/>
            <wp:effectExtent l="0" t="0" r="2540" b="0"/>
            <wp:docPr id="7625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3658" name=""/>
                    <pic:cNvPicPr/>
                  </pic:nvPicPr>
                  <pic:blipFill>
                    <a:blip r:embed="rId59"/>
                    <a:stretch>
                      <a:fillRect/>
                    </a:stretch>
                  </pic:blipFill>
                  <pic:spPr>
                    <a:xfrm>
                      <a:off x="0" y="0"/>
                      <a:ext cx="5731510" cy="3223895"/>
                    </a:xfrm>
                    <a:prstGeom prst="rect">
                      <a:avLst/>
                    </a:prstGeom>
                  </pic:spPr>
                </pic:pic>
              </a:graphicData>
            </a:graphic>
          </wp:inline>
        </w:drawing>
      </w:r>
    </w:p>
    <w:p w14:paraId="1D02BDB4" w14:textId="77777777" w:rsidR="00031266" w:rsidRDefault="00031266">
      <w:pPr>
        <w:tabs>
          <w:tab w:val="left" w:pos="1320"/>
          <w:tab w:val="right" w:pos="9350"/>
        </w:tabs>
        <w:spacing w:after="100"/>
        <w:ind w:left="720"/>
        <w:rPr>
          <w:rFonts w:ascii="Times New Roman" w:eastAsia="Times New Roman" w:hAnsi="Times New Roman" w:cs="Times New Roman"/>
          <w:sz w:val="26"/>
          <w:szCs w:val="26"/>
        </w:rPr>
      </w:pPr>
    </w:p>
    <w:p w14:paraId="0D347591" w14:textId="48D98DCB" w:rsidR="00031266" w:rsidRDefault="0049755C">
      <w:pPr>
        <w:numPr>
          <w:ilvl w:val="0"/>
          <w:numId w:val="11"/>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Class </w:t>
      </w:r>
      <w:r w:rsidR="005004B1">
        <w:rPr>
          <w:rFonts w:ascii="Times New Roman" w:eastAsia="Times New Roman" w:hAnsi="Times New Roman" w:cs="Times New Roman"/>
          <w:b/>
          <w:sz w:val="26"/>
          <w:szCs w:val="26"/>
        </w:rPr>
        <w:t>PRODUCTTYPE</w:t>
      </w:r>
    </w:p>
    <w:p w14:paraId="6A93A090" w14:textId="6D50E8B1" w:rsidR="00031266" w:rsidRDefault="005004B1" w:rsidP="005004B1">
      <w:pPr>
        <w:tabs>
          <w:tab w:val="left" w:pos="1320"/>
          <w:tab w:val="right" w:pos="9350"/>
        </w:tabs>
        <w:spacing w:after="100"/>
        <w:ind w:left="720"/>
        <w:rPr>
          <w:rFonts w:ascii="Times New Roman" w:eastAsia="Times New Roman" w:hAnsi="Times New Roman" w:cs="Times New Roman"/>
          <w:sz w:val="26"/>
          <w:szCs w:val="26"/>
        </w:rPr>
      </w:pPr>
      <w:r w:rsidRPr="005004B1">
        <w:rPr>
          <w:rFonts w:ascii="Times New Roman" w:eastAsia="Times New Roman" w:hAnsi="Times New Roman" w:cs="Times New Roman"/>
          <w:noProof/>
          <w:sz w:val="26"/>
          <w:szCs w:val="26"/>
        </w:rPr>
        <w:drawing>
          <wp:inline distT="0" distB="0" distL="0" distR="0" wp14:anchorId="5E6F7DF2" wp14:editId="65051542">
            <wp:extent cx="5731510" cy="3223895"/>
            <wp:effectExtent l="0" t="0" r="2540" b="0"/>
            <wp:docPr id="474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0052" name=""/>
                    <pic:cNvPicPr/>
                  </pic:nvPicPr>
                  <pic:blipFill>
                    <a:blip r:embed="rId60"/>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sz w:val="26"/>
          <w:szCs w:val="26"/>
        </w:rPr>
        <w:br/>
      </w:r>
      <w:r w:rsidR="0049755C">
        <w:rPr>
          <w:rFonts w:ascii="Times New Roman" w:eastAsia="Times New Roman" w:hAnsi="Times New Roman" w:cs="Times New Roman"/>
          <w:sz w:val="26"/>
          <w:szCs w:val="26"/>
        </w:rPr>
        <w:br/>
      </w:r>
      <w:r w:rsidR="0049755C">
        <w:rPr>
          <w:rFonts w:ascii="Times New Roman" w:eastAsia="Times New Roman" w:hAnsi="Times New Roman" w:cs="Times New Roman"/>
          <w:sz w:val="26"/>
          <w:szCs w:val="26"/>
        </w:rPr>
        <w:br/>
      </w:r>
      <w:r w:rsidR="0049755C">
        <w:fldChar w:fldCharType="begin"/>
      </w:r>
      <w:r w:rsidR="0049755C">
        <w:instrText xml:space="preserve"> HYPERLINK \l "_heading=h.1y810tw" </w:instrText>
      </w:r>
      <w:r w:rsidR="0049755C">
        <w:fldChar w:fldCharType="separate"/>
      </w:r>
    </w:p>
    <w:p w14:paraId="3C839F3C" w14:textId="77777777" w:rsidR="00031266" w:rsidRDefault="0049755C">
      <w:pPr>
        <w:tabs>
          <w:tab w:val="left" w:pos="1320"/>
          <w:tab w:val="right" w:pos="9350"/>
        </w:tabs>
        <w:spacing w:after="100"/>
        <w:ind w:left="440"/>
      </w:pPr>
      <w:r>
        <w:lastRenderedPageBreak/>
        <w:fldChar w:fldCharType="end"/>
      </w:r>
      <w:hyperlink w:anchor="_heading=h.4i7ojhp">
        <w:r>
          <w:rPr>
            <w:rFonts w:ascii="Times New Roman" w:eastAsia="Times New Roman" w:hAnsi="Times New Roman" w:cs="Times New Roman"/>
            <w:b/>
            <w:color w:val="4A86E8"/>
            <w:sz w:val="26"/>
            <w:szCs w:val="26"/>
          </w:rPr>
          <w:t>3.2.3</w:t>
        </w:r>
        <w:r>
          <w:rPr>
            <w:rFonts w:ascii="Times New Roman" w:eastAsia="Times New Roman" w:hAnsi="Times New Roman" w:cs="Times New Roman"/>
            <w:b/>
            <w:color w:val="4A86E8"/>
            <w:sz w:val="26"/>
            <w:szCs w:val="26"/>
          </w:rPr>
          <w:tab/>
          <w:t>DAO Class - Các lớp truy xuất dữ liệu</w:t>
        </w:r>
      </w:hyperlink>
    </w:p>
    <w:p w14:paraId="2080A25B" w14:textId="3A0846C7" w:rsidR="00031266" w:rsidRDefault="00936EFD">
      <w:pPr>
        <w:numPr>
          <w:ilvl w:val="0"/>
          <w:numId w:val="13"/>
        </w:numPr>
        <w:tabs>
          <w:tab w:val="left" w:pos="1320"/>
          <w:tab w:val="right" w:pos="9350"/>
        </w:tabs>
        <w:spacing w:after="10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Account</w:t>
      </w:r>
      <w:r w:rsidR="0049755C">
        <w:rPr>
          <w:rFonts w:ascii="Times New Roman" w:eastAsia="Times New Roman" w:hAnsi="Times New Roman" w:cs="Times New Roman"/>
          <w:b/>
          <w:sz w:val="26"/>
          <w:szCs w:val="26"/>
        </w:rPr>
        <w:t xml:space="preserve"> DAO</w:t>
      </w:r>
    </w:p>
    <w:p w14:paraId="01E14392" w14:textId="524954ED" w:rsidR="00031266" w:rsidRDefault="00936EFD">
      <w:pPr>
        <w:tabs>
          <w:tab w:val="left" w:pos="1320"/>
          <w:tab w:val="right" w:pos="9350"/>
        </w:tabs>
        <w:spacing w:after="100"/>
        <w:ind w:left="440"/>
        <w:jc w:val="left"/>
      </w:pPr>
      <w:r w:rsidRPr="00936EFD">
        <w:rPr>
          <w:noProof/>
        </w:rPr>
        <w:drawing>
          <wp:inline distT="0" distB="0" distL="0" distR="0" wp14:anchorId="624BE8E7" wp14:editId="069D90F5">
            <wp:extent cx="5731510" cy="3223895"/>
            <wp:effectExtent l="0" t="0" r="2540" b="0"/>
            <wp:docPr id="147486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4749" name=""/>
                    <pic:cNvPicPr/>
                  </pic:nvPicPr>
                  <pic:blipFill>
                    <a:blip r:embed="rId61"/>
                    <a:stretch>
                      <a:fillRect/>
                    </a:stretch>
                  </pic:blipFill>
                  <pic:spPr>
                    <a:xfrm>
                      <a:off x="0" y="0"/>
                      <a:ext cx="5731510" cy="3223895"/>
                    </a:xfrm>
                    <a:prstGeom prst="rect">
                      <a:avLst/>
                    </a:prstGeom>
                  </pic:spPr>
                </pic:pic>
              </a:graphicData>
            </a:graphic>
          </wp:inline>
        </w:drawing>
      </w:r>
    </w:p>
    <w:p w14:paraId="39E9E898" w14:textId="74D22069" w:rsidR="00031266" w:rsidRDefault="00BA645B">
      <w:pPr>
        <w:numPr>
          <w:ilvl w:val="0"/>
          <w:numId w:val="7"/>
        </w:numPr>
        <w:tabs>
          <w:tab w:val="left" w:pos="1320"/>
          <w:tab w:val="right" w:pos="9350"/>
        </w:tabs>
        <w:spacing w:after="100"/>
        <w:jc w:val="left"/>
        <w:rPr>
          <w:rFonts w:ascii="Times New Roman" w:eastAsia="Times New Roman" w:hAnsi="Times New Roman" w:cs="Times New Roman"/>
          <w:b/>
        </w:rPr>
      </w:pPr>
      <w:r>
        <w:rPr>
          <w:rFonts w:ascii="Times New Roman" w:eastAsia="Times New Roman" w:hAnsi="Times New Roman" w:cs="Times New Roman"/>
          <w:b/>
        </w:rPr>
        <w:t>Bill</w:t>
      </w:r>
      <w:r w:rsidR="0049755C">
        <w:rPr>
          <w:rFonts w:ascii="Times New Roman" w:eastAsia="Times New Roman" w:hAnsi="Times New Roman" w:cs="Times New Roman"/>
          <w:b/>
        </w:rPr>
        <w:t xml:space="preserve"> DAO</w:t>
      </w:r>
    </w:p>
    <w:p w14:paraId="5D8CDDAB" w14:textId="17EF2070" w:rsidR="00031266" w:rsidRDefault="00BA645B">
      <w:pPr>
        <w:tabs>
          <w:tab w:val="left" w:pos="1320"/>
          <w:tab w:val="right" w:pos="9350"/>
        </w:tabs>
        <w:spacing w:after="100"/>
        <w:ind w:left="720"/>
        <w:jc w:val="left"/>
        <w:rPr>
          <w:rFonts w:ascii="Times New Roman" w:eastAsia="Times New Roman" w:hAnsi="Times New Roman" w:cs="Times New Roman"/>
        </w:rPr>
      </w:pPr>
      <w:r w:rsidRPr="00BA645B">
        <w:rPr>
          <w:rFonts w:ascii="Times New Roman" w:eastAsia="Times New Roman" w:hAnsi="Times New Roman" w:cs="Times New Roman"/>
          <w:noProof/>
        </w:rPr>
        <w:drawing>
          <wp:inline distT="0" distB="0" distL="0" distR="0" wp14:anchorId="4BBC1DA9" wp14:editId="330D065E">
            <wp:extent cx="5731510" cy="3223895"/>
            <wp:effectExtent l="0" t="0" r="2540" b="0"/>
            <wp:docPr id="88109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93012" name=""/>
                    <pic:cNvPicPr/>
                  </pic:nvPicPr>
                  <pic:blipFill>
                    <a:blip r:embed="rId62"/>
                    <a:stretch>
                      <a:fillRect/>
                    </a:stretch>
                  </pic:blipFill>
                  <pic:spPr>
                    <a:xfrm>
                      <a:off x="0" y="0"/>
                      <a:ext cx="5731510" cy="3223895"/>
                    </a:xfrm>
                    <a:prstGeom prst="rect">
                      <a:avLst/>
                    </a:prstGeom>
                  </pic:spPr>
                </pic:pic>
              </a:graphicData>
            </a:graphic>
          </wp:inline>
        </w:drawing>
      </w:r>
    </w:p>
    <w:p w14:paraId="0020E0C9" w14:textId="77777777" w:rsidR="00031266" w:rsidRDefault="00031266">
      <w:pPr>
        <w:tabs>
          <w:tab w:val="left" w:pos="1320"/>
          <w:tab w:val="right" w:pos="9350"/>
        </w:tabs>
        <w:spacing w:after="100"/>
        <w:ind w:left="720"/>
        <w:jc w:val="left"/>
        <w:rPr>
          <w:rFonts w:ascii="Times New Roman" w:eastAsia="Times New Roman" w:hAnsi="Times New Roman" w:cs="Times New Roman"/>
        </w:rPr>
      </w:pPr>
    </w:p>
    <w:p w14:paraId="547FDE82" w14:textId="2C2037FD" w:rsidR="00031266" w:rsidRPr="00BA645B" w:rsidRDefault="00BA645B" w:rsidP="00BA645B">
      <w:pPr>
        <w:rPr>
          <w:rFonts w:ascii="Times New Roman" w:eastAsia="Times New Roman" w:hAnsi="Times New Roman" w:cs="Times New Roman"/>
          <w:lang w:val="vi-VN"/>
        </w:rPr>
      </w:pPr>
      <w:r>
        <w:rPr>
          <w:rFonts w:ascii="Times New Roman" w:eastAsia="Times New Roman" w:hAnsi="Times New Roman" w:cs="Times New Roman"/>
        </w:rPr>
        <w:br w:type="page"/>
      </w:r>
    </w:p>
    <w:p w14:paraId="4887F97C" w14:textId="7C7C0711" w:rsidR="00031266" w:rsidRDefault="00FD4ADC">
      <w:pPr>
        <w:numPr>
          <w:ilvl w:val="0"/>
          <w:numId w:val="3"/>
        </w:numPr>
        <w:tabs>
          <w:tab w:val="left" w:pos="1320"/>
          <w:tab w:val="right" w:pos="9350"/>
        </w:tabs>
        <w:spacing w:after="100"/>
        <w:jc w:val="left"/>
        <w:rPr>
          <w:rFonts w:ascii="Times New Roman" w:eastAsia="Times New Roman" w:hAnsi="Times New Roman" w:cs="Times New Roman"/>
          <w:b/>
        </w:rPr>
      </w:pPr>
      <w:r>
        <w:rPr>
          <w:rFonts w:ascii="Times New Roman" w:eastAsia="Times New Roman" w:hAnsi="Times New Roman" w:cs="Times New Roman"/>
          <w:b/>
        </w:rPr>
        <w:lastRenderedPageBreak/>
        <w:t>BillDetail</w:t>
      </w:r>
      <w:r w:rsidR="0049755C">
        <w:rPr>
          <w:rFonts w:ascii="Times New Roman" w:eastAsia="Times New Roman" w:hAnsi="Times New Roman" w:cs="Times New Roman"/>
          <w:b/>
        </w:rPr>
        <w:t xml:space="preserve"> DAO</w:t>
      </w:r>
    </w:p>
    <w:p w14:paraId="237AD38E" w14:textId="2AE22CE0" w:rsidR="00031266" w:rsidRDefault="00FD4ADC">
      <w:pPr>
        <w:tabs>
          <w:tab w:val="left" w:pos="1320"/>
          <w:tab w:val="right" w:pos="9350"/>
        </w:tabs>
        <w:spacing w:after="100"/>
        <w:ind w:left="720"/>
        <w:jc w:val="left"/>
        <w:rPr>
          <w:rFonts w:ascii="Times New Roman" w:eastAsia="Times New Roman" w:hAnsi="Times New Roman" w:cs="Times New Roman"/>
        </w:rPr>
      </w:pPr>
      <w:r w:rsidRPr="00FD4ADC">
        <w:rPr>
          <w:rFonts w:ascii="Times New Roman" w:eastAsia="Times New Roman" w:hAnsi="Times New Roman" w:cs="Times New Roman"/>
          <w:noProof/>
        </w:rPr>
        <w:drawing>
          <wp:inline distT="0" distB="0" distL="0" distR="0" wp14:anchorId="41E063B1" wp14:editId="24E82942">
            <wp:extent cx="5731510" cy="3223895"/>
            <wp:effectExtent l="0" t="0" r="2540" b="0"/>
            <wp:docPr id="16709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3814" name=""/>
                    <pic:cNvPicPr/>
                  </pic:nvPicPr>
                  <pic:blipFill>
                    <a:blip r:embed="rId63"/>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rPr>
        <w:br/>
      </w:r>
    </w:p>
    <w:p w14:paraId="3A12A955" w14:textId="7D9897CE" w:rsidR="00031266" w:rsidRPr="00696538" w:rsidRDefault="00696538" w:rsidP="00696538">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sidRPr="00696538">
        <w:rPr>
          <w:rFonts w:ascii="Times New Roman" w:eastAsia="Times New Roman" w:hAnsi="Times New Roman" w:cs="Times New Roman"/>
          <w:b/>
        </w:rPr>
        <w:t>Customer</w:t>
      </w:r>
      <w:r w:rsidR="0049755C" w:rsidRPr="00696538">
        <w:rPr>
          <w:rFonts w:ascii="Times New Roman" w:eastAsia="Times New Roman" w:hAnsi="Times New Roman" w:cs="Times New Roman"/>
          <w:b/>
        </w:rPr>
        <w:t xml:space="preserve"> DAO</w:t>
      </w:r>
    </w:p>
    <w:p w14:paraId="19EC001C" w14:textId="77777777" w:rsidR="00696538" w:rsidRDefault="00FD4ADC" w:rsidP="00696538">
      <w:pPr>
        <w:tabs>
          <w:tab w:val="left" w:pos="1320"/>
          <w:tab w:val="right" w:pos="9350"/>
        </w:tabs>
        <w:spacing w:after="100"/>
        <w:ind w:left="720"/>
        <w:jc w:val="left"/>
        <w:rPr>
          <w:rFonts w:ascii="Times New Roman" w:eastAsia="Times New Roman" w:hAnsi="Times New Roman" w:cs="Times New Roman"/>
          <w:b/>
          <w:lang w:val="vi-VN"/>
        </w:rPr>
      </w:pPr>
      <w:r w:rsidRPr="00FD4ADC">
        <w:rPr>
          <w:rFonts w:ascii="Times New Roman" w:eastAsia="Times New Roman" w:hAnsi="Times New Roman" w:cs="Times New Roman"/>
          <w:b/>
          <w:noProof/>
        </w:rPr>
        <w:drawing>
          <wp:inline distT="0" distB="0" distL="0" distR="0" wp14:anchorId="3C9C37DF" wp14:editId="3FFEECD0">
            <wp:extent cx="5731510" cy="3223895"/>
            <wp:effectExtent l="0" t="0" r="2540" b="0"/>
            <wp:docPr id="108107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216" name=""/>
                    <pic:cNvPicPr/>
                  </pic:nvPicPr>
                  <pic:blipFill>
                    <a:blip r:embed="rId64"/>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lastRenderedPageBreak/>
        <w:br/>
      </w:r>
    </w:p>
    <w:p w14:paraId="05006676" w14:textId="77777777" w:rsidR="00A30270" w:rsidRPr="00A30270" w:rsidRDefault="00696538" w:rsidP="00A30270">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Pr>
          <w:rFonts w:ascii="Times New Roman" w:eastAsia="Times New Roman" w:hAnsi="Times New Roman" w:cs="Times New Roman"/>
          <w:b/>
        </w:rPr>
        <w:t>Product</w:t>
      </w:r>
      <w:r>
        <w:rPr>
          <w:rFonts w:ascii="Times New Roman" w:eastAsia="Times New Roman" w:hAnsi="Times New Roman" w:cs="Times New Roman"/>
          <w:b/>
          <w:lang w:val="vi-VN"/>
        </w:rPr>
        <w:t xml:space="preserve"> </w:t>
      </w:r>
      <w:r w:rsidR="00A30270">
        <w:rPr>
          <w:rFonts w:ascii="Times New Roman" w:eastAsia="Times New Roman" w:hAnsi="Times New Roman" w:cs="Times New Roman"/>
          <w:b/>
        </w:rPr>
        <w:t>DAO</w:t>
      </w:r>
    </w:p>
    <w:p w14:paraId="620CE79A" w14:textId="45BAF479" w:rsidR="00A30270" w:rsidRPr="00A30270" w:rsidRDefault="00A30270" w:rsidP="00A30270">
      <w:pPr>
        <w:tabs>
          <w:tab w:val="left" w:pos="1320"/>
          <w:tab w:val="right" w:pos="9350"/>
        </w:tabs>
        <w:spacing w:after="100"/>
        <w:jc w:val="left"/>
        <w:rPr>
          <w:rFonts w:ascii="Times New Roman" w:eastAsia="Times New Roman" w:hAnsi="Times New Roman" w:cs="Times New Roman"/>
          <w:b/>
          <w:lang w:val="vi-VN"/>
        </w:rPr>
      </w:pPr>
      <w:r w:rsidRPr="00A30270">
        <w:rPr>
          <w:noProof/>
        </w:rPr>
        <w:drawing>
          <wp:inline distT="0" distB="0" distL="0" distR="0" wp14:anchorId="30418F8A" wp14:editId="70641C27">
            <wp:extent cx="5731510" cy="3223895"/>
            <wp:effectExtent l="0" t="0" r="2540" b="0"/>
            <wp:docPr id="186602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29145" name=""/>
                    <pic:cNvPicPr/>
                  </pic:nvPicPr>
                  <pic:blipFill>
                    <a:blip r:embed="rId65"/>
                    <a:stretch>
                      <a:fillRect/>
                    </a:stretch>
                  </pic:blipFill>
                  <pic:spPr>
                    <a:xfrm>
                      <a:off x="0" y="0"/>
                      <a:ext cx="5731510" cy="3223895"/>
                    </a:xfrm>
                    <a:prstGeom prst="rect">
                      <a:avLst/>
                    </a:prstGeom>
                  </pic:spPr>
                </pic:pic>
              </a:graphicData>
            </a:graphic>
          </wp:inline>
        </w:drawing>
      </w:r>
    </w:p>
    <w:p w14:paraId="1A4149BC" w14:textId="7F8422B1" w:rsidR="00031266" w:rsidRPr="00550B79" w:rsidRDefault="00A30270" w:rsidP="00550B79">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sidRPr="00696538">
        <w:rPr>
          <w:rFonts w:ascii="Times New Roman" w:eastAsia="Times New Roman" w:hAnsi="Times New Roman" w:cs="Times New Roman"/>
          <w:b/>
        </w:rPr>
        <w:t>Customer DAO</w:t>
      </w:r>
    </w:p>
    <w:p w14:paraId="61FEB22D" w14:textId="77777777" w:rsidR="00550B79" w:rsidRPr="00550B79" w:rsidRDefault="00550B79" w:rsidP="00550B79">
      <w:pPr>
        <w:pStyle w:val="ListParagraph"/>
        <w:tabs>
          <w:tab w:val="left" w:pos="1320"/>
          <w:tab w:val="right" w:pos="9350"/>
        </w:tabs>
        <w:spacing w:after="100"/>
        <w:jc w:val="left"/>
        <w:rPr>
          <w:rFonts w:ascii="Times New Roman" w:eastAsia="Times New Roman" w:hAnsi="Times New Roman" w:cs="Times New Roman"/>
          <w:b/>
        </w:rPr>
      </w:pPr>
    </w:p>
    <w:p w14:paraId="3892F110" w14:textId="28A74AF9" w:rsidR="00031266" w:rsidRPr="00550B79" w:rsidRDefault="00550B79" w:rsidP="00550B79">
      <w:pPr>
        <w:tabs>
          <w:tab w:val="left" w:pos="1320"/>
          <w:tab w:val="right" w:pos="9350"/>
        </w:tabs>
        <w:spacing w:after="100"/>
        <w:ind w:left="720"/>
        <w:jc w:val="left"/>
        <w:rPr>
          <w:rFonts w:ascii="Times New Roman" w:eastAsia="Times New Roman" w:hAnsi="Times New Roman" w:cs="Times New Roman"/>
          <w:lang w:val="vi-VN"/>
        </w:rPr>
      </w:pPr>
      <w:r w:rsidRPr="00550B79">
        <w:rPr>
          <w:rFonts w:ascii="Times New Roman" w:eastAsia="Times New Roman" w:hAnsi="Times New Roman" w:cs="Times New Roman"/>
          <w:noProof/>
        </w:rPr>
        <w:drawing>
          <wp:inline distT="0" distB="0" distL="0" distR="0" wp14:anchorId="29C52A6C" wp14:editId="7B0C814F">
            <wp:extent cx="5731510" cy="3223895"/>
            <wp:effectExtent l="0" t="0" r="2540" b="0"/>
            <wp:docPr id="87639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658" name=""/>
                    <pic:cNvPicPr/>
                  </pic:nvPicPr>
                  <pic:blipFill>
                    <a:blip r:embed="rId66"/>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rPr>
        <w:br/>
      </w:r>
    </w:p>
    <w:p w14:paraId="24329CCA" w14:textId="77777777" w:rsidR="00550B79" w:rsidRDefault="0049755C">
      <w:pPr>
        <w:tabs>
          <w:tab w:val="left" w:pos="1320"/>
          <w:tab w:val="right" w:pos="9350"/>
        </w:tabs>
        <w:spacing w:after="100"/>
        <w:ind w:left="720"/>
        <w:jc w:val="left"/>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lastRenderedPageBreak/>
        <w:br/>
      </w:r>
    </w:p>
    <w:p w14:paraId="0B427DE7" w14:textId="77777777" w:rsidR="00550B79" w:rsidRDefault="00550B79">
      <w:pPr>
        <w:rPr>
          <w:rFonts w:ascii="Times New Roman" w:eastAsia="Times New Roman" w:hAnsi="Times New Roman" w:cs="Times New Roman"/>
        </w:rPr>
      </w:pPr>
      <w:r>
        <w:rPr>
          <w:rFonts w:ascii="Times New Roman" w:eastAsia="Times New Roman" w:hAnsi="Times New Roman" w:cs="Times New Roman"/>
        </w:rPr>
        <w:br w:type="page"/>
      </w:r>
    </w:p>
    <w:p w14:paraId="7836C694" w14:textId="44B5BDE3" w:rsidR="00031266" w:rsidRDefault="0049755C">
      <w:pPr>
        <w:tabs>
          <w:tab w:val="left" w:pos="1320"/>
          <w:tab w:val="right" w:pos="9350"/>
        </w:tabs>
        <w:spacing w:after="100"/>
        <w:ind w:left="720"/>
        <w:jc w:val="left"/>
        <w:rPr>
          <w:rFonts w:ascii="Times New Roman" w:eastAsia="Times New Roman" w:hAnsi="Times New Roman" w:cs="Times New Roman"/>
        </w:rPr>
      </w:pPr>
      <w:r>
        <w:lastRenderedPageBreak/>
        <w:fldChar w:fldCharType="begin"/>
      </w:r>
      <w:r>
        <w:instrText xml:space="preserve"> HYPERLINK \l "_heading=h.4i7ojhp" </w:instrText>
      </w:r>
      <w:r>
        <w:fldChar w:fldCharType="separate"/>
      </w:r>
    </w:p>
    <w:p w14:paraId="686D1ED0" w14:textId="77777777" w:rsidR="00031266" w:rsidRDefault="0049755C">
      <w:pPr>
        <w:tabs>
          <w:tab w:val="left" w:pos="880"/>
          <w:tab w:val="right" w:pos="9350"/>
        </w:tabs>
        <w:spacing w:after="100"/>
        <w:rPr>
          <w:rFonts w:ascii="Times New Roman" w:eastAsia="Times New Roman" w:hAnsi="Times New Roman" w:cs="Times New Roman"/>
          <w:color w:val="4A86E8"/>
        </w:rPr>
      </w:pPr>
      <w:r>
        <w:fldChar w:fldCharType="end"/>
      </w:r>
      <w:hyperlink w:anchor="_heading=h.2xcytpi">
        <w:r>
          <w:rPr>
            <w:rFonts w:ascii="Times New Roman" w:eastAsia="Times New Roman" w:hAnsi="Times New Roman" w:cs="Times New Roman"/>
            <w:b/>
            <w:color w:val="4A86E8"/>
            <w:sz w:val="36"/>
            <w:szCs w:val="36"/>
          </w:rPr>
          <w:t>3.3</w:t>
        </w:r>
        <w:r>
          <w:rPr>
            <w:rFonts w:ascii="Times New Roman" w:eastAsia="Times New Roman" w:hAnsi="Times New Roman" w:cs="Times New Roman"/>
            <w:b/>
            <w:color w:val="4A86E8"/>
            <w:sz w:val="36"/>
            <w:szCs w:val="36"/>
          </w:rPr>
          <w:tab/>
          <w:t>Viết mã cho ứng dụng</w:t>
        </w:r>
      </w:hyperlink>
      <w:r>
        <w:fldChar w:fldCharType="begin"/>
      </w:r>
      <w:r>
        <w:instrText xml:space="preserve"> HYPERLINK \l "_heading=h.2xcytpi" </w:instrText>
      </w:r>
      <w:r>
        <w:fldChar w:fldCharType="separate"/>
      </w:r>
      <w:r>
        <w:rPr>
          <w:rFonts w:ascii="Times New Roman" w:eastAsia="Times New Roman" w:hAnsi="Times New Roman" w:cs="Times New Roman"/>
          <w:color w:val="4A86E8"/>
        </w:rPr>
        <w:tab/>
      </w:r>
    </w:p>
    <w:p w14:paraId="3D4405ED" w14:textId="77777777" w:rsidR="00031266" w:rsidRDefault="0049755C">
      <w:pPr>
        <w:tabs>
          <w:tab w:val="left" w:pos="1320"/>
          <w:tab w:val="right" w:pos="9350"/>
        </w:tabs>
        <w:spacing w:after="100"/>
        <w:ind w:left="440"/>
      </w:pPr>
      <w:r>
        <w:fldChar w:fldCharType="end"/>
      </w:r>
      <w:hyperlink w:anchor="_heading=h.1ci93xb">
        <w:r>
          <w:rPr>
            <w:rFonts w:ascii="Times New Roman" w:eastAsia="Times New Roman" w:hAnsi="Times New Roman" w:cs="Times New Roman"/>
            <w:b/>
            <w:color w:val="4A86E8"/>
            <w:sz w:val="28"/>
            <w:szCs w:val="28"/>
          </w:rPr>
          <w:t>3.3.1</w:t>
        </w:r>
        <w:r>
          <w:rPr>
            <w:rFonts w:ascii="Times New Roman" w:eastAsia="Times New Roman" w:hAnsi="Times New Roman" w:cs="Times New Roman"/>
            <w:b/>
            <w:color w:val="4A86E8"/>
            <w:sz w:val="28"/>
            <w:szCs w:val="28"/>
          </w:rPr>
          <w:tab/>
          <w:t>Xử lý Form Chào</w:t>
        </w:r>
      </w:hyperlink>
    </w:p>
    <w:p w14:paraId="75A4324E" w14:textId="77777777" w:rsidR="00031266" w:rsidRDefault="0049755C">
      <w:pPr>
        <w:tabs>
          <w:tab w:val="left" w:pos="1320"/>
          <w:tab w:val="right" w:pos="9350"/>
        </w:tabs>
        <w:spacing w:after="100"/>
        <w:ind w:left="440"/>
        <w:rPr>
          <w:rFonts w:ascii="Times New Roman" w:eastAsia="Times New Roman" w:hAnsi="Times New Roman" w:cs="Times New Roman"/>
          <w:b/>
          <w:color w:val="4A86E8"/>
          <w:sz w:val="28"/>
          <w:szCs w:val="28"/>
        </w:rPr>
      </w:pPr>
      <w:r>
        <w:fldChar w:fldCharType="begin"/>
      </w:r>
      <w:r>
        <w:instrText xml:space="preserve"> HYPERLINK \l "_heading=h.1ci93xb" </w:instrText>
      </w:r>
      <w:r>
        <w:fldChar w:fldCharType="separate"/>
      </w:r>
      <w:r>
        <w:rPr>
          <w:rFonts w:ascii="Times New Roman" w:eastAsia="Times New Roman" w:hAnsi="Times New Roman" w:cs="Times New Roman"/>
          <w:b/>
          <w:color w:val="4A86E8"/>
          <w:sz w:val="28"/>
          <w:szCs w:val="28"/>
        </w:rPr>
        <w:tab/>
      </w:r>
      <w:r>
        <w:rPr>
          <w:rFonts w:ascii="Times New Roman" w:eastAsia="Times New Roman" w:hAnsi="Times New Roman" w:cs="Times New Roman"/>
          <w:b/>
          <w:noProof/>
          <w:color w:val="4A86E8"/>
          <w:sz w:val="28"/>
          <w:szCs w:val="28"/>
        </w:rPr>
        <w:drawing>
          <wp:inline distT="114300" distB="114300" distL="114300" distR="114300" wp14:anchorId="43EE1FF9" wp14:editId="214D7038">
            <wp:extent cx="5734050" cy="3496249"/>
            <wp:effectExtent l="0" t="0" r="0" b="0"/>
            <wp:docPr id="16462794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734050" cy="3496249"/>
                    </a:xfrm>
                    <a:prstGeom prst="rect">
                      <a:avLst/>
                    </a:prstGeom>
                    <a:ln/>
                  </pic:spPr>
                </pic:pic>
              </a:graphicData>
            </a:graphic>
          </wp:inline>
        </w:drawing>
      </w:r>
    </w:p>
    <w:p w14:paraId="372AD90A" w14:textId="77777777" w:rsidR="00031266" w:rsidRDefault="0049755C">
      <w:pPr>
        <w:tabs>
          <w:tab w:val="left" w:pos="1320"/>
          <w:tab w:val="right" w:pos="9350"/>
        </w:tabs>
        <w:spacing w:after="100"/>
        <w:ind w:left="440"/>
      </w:pPr>
      <w:r>
        <w:fldChar w:fldCharType="end"/>
      </w:r>
      <w:hyperlink w:anchor="_heading=h.3whwml4">
        <w:r>
          <w:rPr>
            <w:rFonts w:ascii="Times New Roman" w:eastAsia="Times New Roman" w:hAnsi="Times New Roman" w:cs="Times New Roman"/>
            <w:b/>
            <w:color w:val="4A86E8"/>
            <w:sz w:val="28"/>
            <w:szCs w:val="28"/>
          </w:rPr>
          <w:t>3.3.2</w:t>
        </w:r>
        <w:r>
          <w:rPr>
            <w:rFonts w:ascii="Times New Roman" w:eastAsia="Times New Roman" w:hAnsi="Times New Roman" w:cs="Times New Roman"/>
            <w:b/>
            <w:color w:val="4A86E8"/>
            <w:sz w:val="28"/>
            <w:szCs w:val="28"/>
          </w:rPr>
          <w:tab/>
          <w:t>Xử lý Form Đăng nhập</w:t>
        </w:r>
      </w:hyperlink>
    </w:p>
    <w:p w14:paraId="01D53478" w14:textId="77777777" w:rsidR="00031266" w:rsidRDefault="0049755C">
      <w:pPr>
        <w:tabs>
          <w:tab w:val="left" w:pos="1320"/>
          <w:tab w:val="right" w:pos="9350"/>
        </w:tabs>
        <w:spacing w:after="100"/>
        <w:ind w:left="440"/>
      </w:pPr>
      <w:r>
        <w:rPr>
          <w:noProof/>
        </w:rPr>
        <w:drawing>
          <wp:inline distT="114300" distB="114300" distL="114300" distR="114300" wp14:anchorId="32D6E93D" wp14:editId="79BE9B47">
            <wp:extent cx="5205413" cy="3514725"/>
            <wp:effectExtent l="0" t="0" r="0" b="0"/>
            <wp:docPr id="16462794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205413" cy="3514725"/>
                    </a:xfrm>
                    <a:prstGeom prst="rect">
                      <a:avLst/>
                    </a:prstGeom>
                    <a:ln/>
                  </pic:spPr>
                </pic:pic>
              </a:graphicData>
            </a:graphic>
          </wp:inline>
        </w:drawing>
      </w:r>
      <w:hyperlink w:anchor="_heading=h.3whwml4">
        <w:r>
          <w:rPr>
            <w:rFonts w:ascii="Times New Roman" w:eastAsia="Times New Roman" w:hAnsi="Times New Roman" w:cs="Times New Roman"/>
            <w:color w:val="4A86E8"/>
          </w:rPr>
          <w:tab/>
        </w:r>
      </w:hyperlink>
      <w:r>
        <w:br/>
      </w:r>
    </w:p>
    <w:p w14:paraId="6B4A9F48" w14:textId="77777777" w:rsidR="00031266" w:rsidRDefault="00A52518">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3.3.3</w:t>
        </w:r>
        <w:r w:rsidR="0049755C">
          <w:rPr>
            <w:rFonts w:ascii="Times New Roman" w:eastAsia="Times New Roman" w:hAnsi="Times New Roman" w:cs="Times New Roman"/>
            <w:b/>
            <w:color w:val="4A86E8"/>
            <w:sz w:val="28"/>
            <w:szCs w:val="28"/>
          </w:rPr>
          <w:tab/>
          <w:t>Xử lý Form Main</w:t>
        </w:r>
      </w:hyperlink>
    </w:p>
    <w:p w14:paraId="28CD7623" w14:textId="77777777" w:rsidR="00031266" w:rsidRDefault="0049755C">
      <w:pPr>
        <w:tabs>
          <w:tab w:val="left" w:pos="1320"/>
          <w:tab w:val="right" w:pos="9350"/>
        </w:tabs>
        <w:spacing w:after="100"/>
        <w:ind w:left="440"/>
      </w:pPr>
      <w:r>
        <w:rPr>
          <w:noProof/>
        </w:rPr>
        <w:drawing>
          <wp:inline distT="114300" distB="114300" distL="114300" distR="114300" wp14:anchorId="2057F5FF" wp14:editId="6984ED35">
            <wp:extent cx="5731200" cy="4102100"/>
            <wp:effectExtent l="0" t="0" r="0" b="0"/>
            <wp:docPr id="16462794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731200" cy="4102100"/>
                    </a:xfrm>
                    <a:prstGeom prst="rect">
                      <a:avLst/>
                    </a:prstGeom>
                    <a:ln/>
                  </pic:spPr>
                </pic:pic>
              </a:graphicData>
            </a:graphic>
          </wp:inline>
        </w:drawing>
      </w:r>
    </w:p>
    <w:p w14:paraId="6D39D32F" w14:textId="77777777" w:rsidR="00031266" w:rsidRDefault="00031266">
      <w:pPr>
        <w:tabs>
          <w:tab w:val="left" w:pos="1320"/>
          <w:tab w:val="right" w:pos="9350"/>
        </w:tabs>
        <w:spacing w:after="100"/>
        <w:ind w:left="440"/>
      </w:pPr>
    </w:p>
    <w:p w14:paraId="5E67B44C" w14:textId="77777777" w:rsidR="00031266" w:rsidRDefault="00A52518">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3.3.4</w:t>
        </w:r>
        <w:r w:rsidR="0049755C">
          <w:rPr>
            <w:rFonts w:ascii="Times New Roman" w:eastAsia="Times New Roman" w:hAnsi="Times New Roman" w:cs="Times New Roman"/>
            <w:b/>
            <w:color w:val="4A86E8"/>
            <w:sz w:val="28"/>
            <w:szCs w:val="28"/>
          </w:rPr>
          <w:tab/>
          <w:t xml:space="preserve">Xử lý Form quản lí bán hàng </w:t>
        </w:r>
      </w:hyperlink>
    </w:p>
    <w:p w14:paraId="4B7CBC1F" w14:textId="77777777" w:rsidR="00031266" w:rsidRDefault="0049755C">
      <w:pPr>
        <w:tabs>
          <w:tab w:val="left" w:pos="1320"/>
          <w:tab w:val="right" w:pos="9350"/>
        </w:tabs>
        <w:spacing w:after="100"/>
        <w:ind w:left="440"/>
      </w:pPr>
      <w:r>
        <w:rPr>
          <w:noProof/>
        </w:rPr>
        <w:drawing>
          <wp:inline distT="114300" distB="114300" distL="114300" distR="114300" wp14:anchorId="2B8D0596" wp14:editId="5C1C2495">
            <wp:extent cx="5731200" cy="3378200"/>
            <wp:effectExtent l="0" t="0" r="0" b="0"/>
            <wp:docPr id="16462794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5731200" cy="3378200"/>
                    </a:xfrm>
                    <a:prstGeom prst="rect">
                      <a:avLst/>
                    </a:prstGeom>
                    <a:ln/>
                  </pic:spPr>
                </pic:pic>
              </a:graphicData>
            </a:graphic>
          </wp:inline>
        </w:drawing>
      </w:r>
    </w:p>
    <w:p w14:paraId="0B49DC6A" w14:textId="77777777" w:rsidR="00031266" w:rsidRDefault="00A52518">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3.3.5</w:t>
        </w:r>
        <w:r w:rsidR="0049755C">
          <w:rPr>
            <w:rFonts w:ascii="Times New Roman" w:eastAsia="Times New Roman" w:hAnsi="Times New Roman" w:cs="Times New Roman"/>
            <w:b/>
            <w:color w:val="4A86E8"/>
            <w:sz w:val="28"/>
            <w:szCs w:val="28"/>
          </w:rPr>
          <w:tab/>
          <w:t>Xử lý Form quản lí Thuốc</w:t>
        </w:r>
      </w:hyperlink>
    </w:p>
    <w:p w14:paraId="2B99783F" w14:textId="77777777" w:rsidR="00031266" w:rsidRDefault="0049755C">
      <w:pPr>
        <w:tabs>
          <w:tab w:val="left" w:pos="1320"/>
          <w:tab w:val="right" w:pos="9350"/>
        </w:tabs>
        <w:spacing w:after="100"/>
        <w:ind w:left="440"/>
      </w:pPr>
      <w:r>
        <w:rPr>
          <w:noProof/>
        </w:rPr>
        <w:lastRenderedPageBreak/>
        <w:drawing>
          <wp:inline distT="114300" distB="114300" distL="114300" distR="114300" wp14:anchorId="3EB440D8" wp14:editId="24287AB5">
            <wp:extent cx="5731200" cy="3517900"/>
            <wp:effectExtent l="0" t="0" r="0" b="0"/>
            <wp:docPr id="16462794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5731200" cy="3517900"/>
                    </a:xfrm>
                    <a:prstGeom prst="rect">
                      <a:avLst/>
                    </a:prstGeom>
                    <a:ln/>
                  </pic:spPr>
                </pic:pic>
              </a:graphicData>
            </a:graphic>
          </wp:inline>
        </w:drawing>
      </w:r>
    </w:p>
    <w:p w14:paraId="39A6C308" w14:textId="77777777" w:rsidR="00031266" w:rsidRDefault="00031266">
      <w:pPr>
        <w:tabs>
          <w:tab w:val="left" w:pos="1320"/>
          <w:tab w:val="right" w:pos="9350"/>
        </w:tabs>
        <w:spacing w:after="100"/>
        <w:ind w:left="440"/>
      </w:pPr>
    </w:p>
    <w:p w14:paraId="4D94E1F2" w14:textId="77777777" w:rsidR="00031266" w:rsidRDefault="00031266">
      <w:pPr>
        <w:tabs>
          <w:tab w:val="left" w:pos="1320"/>
          <w:tab w:val="right" w:pos="9350"/>
        </w:tabs>
        <w:spacing w:after="100"/>
        <w:ind w:left="440"/>
      </w:pPr>
    </w:p>
    <w:p w14:paraId="63ACEB29" w14:textId="77777777" w:rsidR="00031266" w:rsidRDefault="00031266">
      <w:pPr>
        <w:tabs>
          <w:tab w:val="left" w:pos="1320"/>
          <w:tab w:val="right" w:pos="9350"/>
        </w:tabs>
        <w:spacing w:after="100"/>
        <w:ind w:left="440"/>
      </w:pPr>
    </w:p>
    <w:p w14:paraId="7BC67376" w14:textId="77777777" w:rsidR="00031266" w:rsidRDefault="00A52518">
      <w:pPr>
        <w:tabs>
          <w:tab w:val="left" w:pos="1320"/>
          <w:tab w:val="right" w:pos="9350"/>
        </w:tabs>
        <w:spacing w:after="100"/>
        <w:ind w:left="440"/>
        <w:rPr>
          <w:b/>
          <w:color w:val="4A86E8"/>
          <w:sz w:val="28"/>
          <w:szCs w:val="28"/>
        </w:rPr>
      </w:pPr>
      <w:hyperlink w:anchor="_heading=h.3whwml4">
        <w:r w:rsidR="0049755C">
          <w:rPr>
            <w:rFonts w:ascii="Times New Roman" w:eastAsia="Times New Roman" w:hAnsi="Times New Roman" w:cs="Times New Roman"/>
            <w:b/>
            <w:color w:val="4A86E8"/>
            <w:sz w:val="28"/>
            <w:szCs w:val="28"/>
          </w:rPr>
          <w:t>3.3.6</w:t>
        </w:r>
        <w:r w:rsidR="0049755C">
          <w:rPr>
            <w:rFonts w:ascii="Times New Roman" w:eastAsia="Times New Roman" w:hAnsi="Times New Roman" w:cs="Times New Roman"/>
            <w:b/>
            <w:color w:val="4A86E8"/>
            <w:sz w:val="28"/>
            <w:szCs w:val="28"/>
          </w:rPr>
          <w:tab/>
          <w:t>Xử lý Form quản lí</w:t>
        </w:r>
      </w:hyperlink>
      <w:r w:rsidR="0049755C">
        <w:t xml:space="preserve"> </w:t>
      </w:r>
      <w:r w:rsidR="0049755C">
        <w:rPr>
          <w:b/>
          <w:color w:val="4A86E8"/>
          <w:sz w:val="28"/>
          <w:szCs w:val="28"/>
        </w:rPr>
        <w:t>Nhân Viên</w:t>
      </w:r>
    </w:p>
    <w:p w14:paraId="07486178" w14:textId="77777777" w:rsidR="00031266" w:rsidRDefault="0049755C">
      <w:pPr>
        <w:tabs>
          <w:tab w:val="left" w:pos="1320"/>
          <w:tab w:val="right" w:pos="9350"/>
        </w:tabs>
        <w:spacing w:after="100"/>
        <w:ind w:left="440"/>
      </w:pPr>
      <w:r>
        <w:rPr>
          <w:noProof/>
        </w:rPr>
        <w:drawing>
          <wp:inline distT="114300" distB="114300" distL="114300" distR="114300" wp14:anchorId="3FF83C3C" wp14:editId="312B9267">
            <wp:extent cx="4986338" cy="2714625"/>
            <wp:effectExtent l="0" t="0" r="0" b="0"/>
            <wp:docPr id="16462794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4986338" cy="2714625"/>
                    </a:xfrm>
                    <a:prstGeom prst="rect">
                      <a:avLst/>
                    </a:prstGeom>
                    <a:ln/>
                  </pic:spPr>
                </pic:pic>
              </a:graphicData>
            </a:graphic>
          </wp:inline>
        </w:drawing>
      </w:r>
      <w:r>
        <w:br/>
      </w:r>
      <w:r>
        <w:br/>
      </w:r>
      <w:r>
        <w:br/>
      </w:r>
      <w:r>
        <w:br/>
      </w:r>
    </w:p>
    <w:p w14:paraId="7ECFE5C6" w14:textId="77777777" w:rsidR="00031266" w:rsidRDefault="00A52518">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3.3.7</w:t>
        </w:r>
        <w:r w:rsidR="0049755C">
          <w:rPr>
            <w:rFonts w:ascii="Times New Roman" w:eastAsia="Times New Roman" w:hAnsi="Times New Roman" w:cs="Times New Roman"/>
            <w:b/>
            <w:color w:val="4A86E8"/>
            <w:sz w:val="28"/>
            <w:szCs w:val="28"/>
          </w:rPr>
          <w:tab/>
          <w:t xml:space="preserve">Xử lý Form quản lí Khách hàng  </w:t>
        </w:r>
      </w:hyperlink>
    </w:p>
    <w:p w14:paraId="08AECB14" w14:textId="77777777" w:rsidR="00031266" w:rsidRDefault="0049755C">
      <w:pPr>
        <w:tabs>
          <w:tab w:val="left" w:pos="1320"/>
          <w:tab w:val="right" w:pos="9350"/>
        </w:tabs>
        <w:spacing w:after="100"/>
        <w:ind w:left="440"/>
      </w:pPr>
      <w:r>
        <w:rPr>
          <w:noProof/>
        </w:rPr>
        <w:lastRenderedPageBreak/>
        <w:drawing>
          <wp:inline distT="114300" distB="114300" distL="114300" distR="114300" wp14:anchorId="6F9C53A1" wp14:editId="5B413C00">
            <wp:extent cx="5731200" cy="4991100"/>
            <wp:effectExtent l="0" t="0" r="0" b="0"/>
            <wp:docPr id="164627946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731200" cy="4991100"/>
                    </a:xfrm>
                    <a:prstGeom prst="rect">
                      <a:avLst/>
                    </a:prstGeom>
                    <a:ln/>
                  </pic:spPr>
                </pic:pic>
              </a:graphicData>
            </a:graphic>
          </wp:inline>
        </w:drawing>
      </w:r>
      <w:r>
        <w:br/>
      </w:r>
      <w:r>
        <w:br/>
      </w:r>
      <w:r>
        <w:br/>
      </w:r>
      <w:r>
        <w:br/>
      </w:r>
      <w:r>
        <w:br/>
      </w:r>
      <w:r>
        <w:br/>
      </w:r>
      <w:r>
        <w:br/>
      </w:r>
      <w:r>
        <w:br/>
      </w:r>
      <w:r>
        <w:br/>
      </w:r>
      <w:r>
        <w:br/>
      </w:r>
      <w:r>
        <w:br/>
      </w:r>
      <w:r>
        <w:br/>
      </w:r>
      <w:r>
        <w:br/>
      </w:r>
      <w:r>
        <w:br/>
      </w:r>
      <w:r>
        <w:br/>
      </w:r>
      <w:r>
        <w:br/>
      </w:r>
    </w:p>
    <w:p w14:paraId="34B17258" w14:textId="77777777" w:rsidR="00031266" w:rsidRDefault="00A52518">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3.3.8</w:t>
        </w:r>
        <w:r w:rsidR="0049755C">
          <w:rPr>
            <w:rFonts w:ascii="Times New Roman" w:eastAsia="Times New Roman" w:hAnsi="Times New Roman" w:cs="Times New Roman"/>
            <w:b/>
            <w:color w:val="4A86E8"/>
            <w:sz w:val="28"/>
            <w:szCs w:val="28"/>
          </w:rPr>
          <w:tab/>
          <w:t xml:space="preserve">Xử lý Form quản lí Nhà Phân Phối </w:t>
        </w:r>
      </w:hyperlink>
    </w:p>
    <w:p w14:paraId="167C56AA" w14:textId="77777777" w:rsidR="00031266" w:rsidRDefault="0049755C">
      <w:pPr>
        <w:tabs>
          <w:tab w:val="left" w:pos="1320"/>
          <w:tab w:val="right" w:pos="9350"/>
        </w:tabs>
        <w:spacing w:after="100"/>
        <w:ind w:left="440"/>
      </w:pPr>
      <w:r>
        <w:rPr>
          <w:noProof/>
        </w:rPr>
        <w:lastRenderedPageBreak/>
        <w:drawing>
          <wp:inline distT="114300" distB="114300" distL="114300" distR="114300" wp14:anchorId="70A7B738" wp14:editId="6D2CDCC5">
            <wp:extent cx="5731200" cy="4318000"/>
            <wp:effectExtent l="0" t="0" r="0" b="0"/>
            <wp:docPr id="164627949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4"/>
                    <a:srcRect/>
                    <a:stretch>
                      <a:fillRect/>
                    </a:stretch>
                  </pic:blipFill>
                  <pic:spPr>
                    <a:xfrm>
                      <a:off x="0" y="0"/>
                      <a:ext cx="5731200" cy="4318000"/>
                    </a:xfrm>
                    <a:prstGeom prst="rect">
                      <a:avLst/>
                    </a:prstGeom>
                    <a:ln/>
                  </pic:spPr>
                </pic:pic>
              </a:graphicData>
            </a:graphic>
          </wp:inline>
        </w:drawing>
      </w:r>
    </w:p>
    <w:p w14:paraId="3B15702E" w14:textId="77777777" w:rsidR="00031266" w:rsidRDefault="00A52518">
      <w:pPr>
        <w:tabs>
          <w:tab w:val="left" w:pos="1320"/>
          <w:tab w:val="right" w:pos="9350"/>
        </w:tabs>
        <w:spacing w:after="100"/>
        <w:ind w:left="440"/>
        <w:rPr>
          <w:rFonts w:ascii="Times New Roman" w:eastAsia="Times New Roman" w:hAnsi="Times New Roman" w:cs="Times New Roman"/>
        </w:rPr>
      </w:pPr>
      <w:hyperlink w:anchor="_heading=h.3whwml4">
        <w:r w:rsidR="0049755C">
          <w:rPr>
            <w:rFonts w:ascii="Times New Roman" w:eastAsia="Times New Roman" w:hAnsi="Times New Roman" w:cs="Times New Roman"/>
            <w:b/>
            <w:color w:val="4A86E8"/>
            <w:sz w:val="28"/>
            <w:szCs w:val="28"/>
          </w:rPr>
          <w:t>3.3.9</w:t>
        </w:r>
        <w:r w:rsidR="0049755C">
          <w:rPr>
            <w:rFonts w:ascii="Times New Roman" w:eastAsia="Times New Roman" w:hAnsi="Times New Roman" w:cs="Times New Roman"/>
            <w:b/>
            <w:color w:val="4A86E8"/>
            <w:sz w:val="28"/>
            <w:szCs w:val="28"/>
          </w:rPr>
          <w:tab/>
          <w:t>Xử lý Form quản lí Hóa Đơn</w:t>
        </w:r>
      </w:hyperlink>
    </w:p>
    <w:p w14:paraId="407D65EF" w14:textId="77777777" w:rsidR="00031266" w:rsidRDefault="0049755C">
      <w:pPr>
        <w:tabs>
          <w:tab w:val="left" w:pos="1320"/>
          <w:tab w:val="right" w:pos="9350"/>
        </w:tabs>
        <w:spacing w:after="100"/>
        <w:ind w:left="440"/>
      </w:pPr>
      <w:r>
        <w:rPr>
          <w:noProof/>
        </w:rPr>
        <w:drawing>
          <wp:inline distT="114300" distB="114300" distL="114300" distR="114300" wp14:anchorId="6D1E7477" wp14:editId="4466DFA8">
            <wp:extent cx="5443538" cy="3481332"/>
            <wp:effectExtent l="0" t="0" r="0" b="0"/>
            <wp:docPr id="16462794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5443538" cy="3481332"/>
                    </a:xfrm>
                    <a:prstGeom prst="rect">
                      <a:avLst/>
                    </a:prstGeom>
                    <a:ln/>
                  </pic:spPr>
                </pic:pic>
              </a:graphicData>
            </a:graphic>
          </wp:inline>
        </w:drawing>
      </w:r>
    </w:p>
    <w:p w14:paraId="25BC57C5" w14:textId="77777777" w:rsidR="00031266" w:rsidRDefault="00A52518">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3.3.10</w:t>
        </w:r>
        <w:r w:rsidR="0049755C">
          <w:rPr>
            <w:rFonts w:ascii="Times New Roman" w:eastAsia="Times New Roman" w:hAnsi="Times New Roman" w:cs="Times New Roman"/>
            <w:b/>
            <w:color w:val="4A86E8"/>
            <w:sz w:val="28"/>
            <w:szCs w:val="28"/>
          </w:rPr>
          <w:tab/>
          <w:t>Xử lý Form quản lí Hóa Đơn Nhập</w:t>
        </w:r>
      </w:hyperlink>
    </w:p>
    <w:p w14:paraId="457FE128" w14:textId="77777777" w:rsidR="00031266" w:rsidRDefault="0049755C">
      <w:pPr>
        <w:tabs>
          <w:tab w:val="left" w:pos="1320"/>
          <w:tab w:val="right" w:pos="9350"/>
        </w:tabs>
        <w:spacing w:after="100"/>
        <w:ind w:left="440"/>
      </w:pPr>
      <w:r>
        <w:rPr>
          <w:noProof/>
        </w:rPr>
        <w:lastRenderedPageBreak/>
        <w:drawing>
          <wp:inline distT="114300" distB="114300" distL="114300" distR="114300" wp14:anchorId="399F158F" wp14:editId="270AED83">
            <wp:extent cx="5731200" cy="4533900"/>
            <wp:effectExtent l="0" t="0" r="0" b="0"/>
            <wp:docPr id="16462794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731200" cy="4533900"/>
                    </a:xfrm>
                    <a:prstGeom prst="rect">
                      <a:avLst/>
                    </a:prstGeom>
                    <a:ln/>
                  </pic:spPr>
                </pic:pic>
              </a:graphicData>
            </a:graphic>
          </wp:inline>
        </w:drawing>
      </w:r>
    </w:p>
    <w:p w14:paraId="55ED8509" w14:textId="77777777" w:rsidR="00031266" w:rsidRDefault="00031266">
      <w:pPr>
        <w:tabs>
          <w:tab w:val="left" w:pos="1320"/>
          <w:tab w:val="right" w:pos="9350"/>
        </w:tabs>
        <w:spacing w:after="100"/>
        <w:ind w:left="440"/>
      </w:pPr>
    </w:p>
    <w:p w14:paraId="14158B61" w14:textId="77777777" w:rsidR="00031266" w:rsidRDefault="00031266">
      <w:pPr>
        <w:tabs>
          <w:tab w:val="left" w:pos="1320"/>
          <w:tab w:val="right" w:pos="9350"/>
        </w:tabs>
        <w:spacing w:after="100"/>
        <w:ind w:left="440"/>
      </w:pPr>
    </w:p>
    <w:p w14:paraId="1990CB4D" w14:textId="77777777" w:rsidR="00031266" w:rsidRDefault="00031266">
      <w:pPr>
        <w:tabs>
          <w:tab w:val="left" w:pos="1320"/>
          <w:tab w:val="right" w:pos="9350"/>
        </w:tabs>
        <w:spacing w:after="100"/>
        <w:ind w:left="440"/>
      </w:pPr>
    </w:p>
    <w:p w14:paraId="62D41240" w14:textId="77777777" w:rsidR="00031266" w:rsidRDefault="00031266">
      <w:pPr>
        <w:tabs>
          <w:tab w:val="left" w:pos="1320"/>
          <w:tab w:val="right" w:pos="9350"/>
        </w:tabs>
        <w:spacing w:after="100"/>
        <w:ind w:left="440"/>
      </w:pPr>
    </w:p>
    <w:p w14:paraId="7CCD13D0" w14:textId="77777777" w:rsidR="00031266" w:rsidRDefault="00031266">
      <w:pPr>
        <w:tabs>
          <w:tab w:val="left" w:pos="1320"/>
          <w:tab w:val="right" w:pos="9350"/>
        </w:tabs>
        <w:spacing w:after="100"/>
        <w:ind w:left="440"/>
      </w:pPr>
    </w:p>
    <w:p w14:paraId="627E0859" w14:textId="77777777" w:rsidR="00031266" w:rsidRDefault="00031266">
      <w:pPr>
        <w:tabs>
          <w:tab w:val="left" w:pos="1320"/>
          <w:tab w:val="right" w:pos="9350"/>
        </w:tabs>
        <w:spacing w:after="100"/>
        <w:ind w:left="440"/>
      </w:pPr>
    </w:p>
    <w:p w14:paraId="18132CDB" w14:textId="77777777" w:rsidR="00031266" w:rsidRDefault="00031266">
      <w:pPr>
        <w:tabs>
          <w:tab w:val="left" w:pos="1320"/>
          <w:tab w:val="right" w:pos="9350"/>
        </w:tabs>
        <w:spacing w:after="100"/>
        <w:ind w:left="440"/>
      </w:pPr>
    </w:p>
    <w:p w14:paraId="32AC7DF7" w14:textId="77777777" w:rsidR="00031266" w:rsidRDefault="00031266">
      <w:pPr>
        <w:tabs>
          <w:tab w:val="left" w:pos="1320"/>
          <w:tab w:val="right" w:pos="9350"/>
        </w:tabs>
        <w:spacing w:after="100"/>
        <w:ind w:left="440"/>
      </w:pPr>
    </w:p>
    <w:p w14:paraId="1E692D3F" w14:textId="77777777" w:rsidR="00031266" w:rsidRDefault="00031266">
      <w:pPr>
        <w:tabs>
          <w:tab w:val="left" w:pos="1320"/>
          <w:tab w:val="right" w:pos="9350"/>
        </w:tabs>
        <w:spacing w:after="100"/>
        <w:ind w:left="440"/>
      </w:pPr>
    </w:p>
    <w:p w14:paraId="43F98C6C" w14:textId="77777777" w:rsidR="00031266" w:rsidRDefault="00031266">
      <w:pPr>
        <w:tabs>
          <w:tab w:val="left" w:pos="1320"/>
          <w:tab w:val="right" w:pos="9350"/>
        </w:tabs>
        <w:spacing w:after="100"/>
        <w:ind w:left="440"/>
      </w:pPr>
    </w:p>
    <w:p w14:paraId="578CF076" w14:textId="77777777" w:rsidR="00031266" w:rsidRDefault="00031266">
      <w:pPr>
        <w:tabs>
          <w:tab w:val="left" w:pos="1320"/>
          <w:tab w:val="right" w:pos="9350"/>
        </w:tabs>
        <w:spacing w:after="100"/>
        <w:ind w:left="440"/>
      </w:pPr>
    </w:p>
    <w:p w14:paraId="54F1C7EA" w14:textId="77777777" w:rsidR="00031266" w:rsidRDefault="00031266">
      <w:pPr>
        <w:tabs>
          <w:tab w:val="left" w:pos="1320"/>
          <w:tab w:val="right" w:pos="9350"/>
        </w:tabs>
        <w:spacing w:after="100"/>
        <w:ind w:left="440"/>
      </w:pPr>
    </w:p>
    <w:p w14:paraId="5A8F4F2C" w14:textId="77777777" w:rsidR="00031266" w:rsidRDefault="00031266">
      <w:pPr>
        <w:tabs>
          <w:tab w:val="left" w:pos="1320"/>
          <w:tab w:val="right" w:pos="9350"/>
        </w:tabs>
        <w:spacing w:after="100"/>
        <w:ind w:left="440"/>
      </w:pPr>
    </w:p>
    <w:p w14:paraId="46DD2BCB" w14:textId="77777777" w:rsidR="00031266" w:rsidRDefault="00031266">
      <w:pPr>
        <w:tabs>
          <w:tab w:val="left" w:pos="1320"/>
          <w:tab w:val="right" w:pos="9350"/>
        </w:tabs>
        <w:spacing w:after="100"/>
        <w:ind w:left="440"/>
      </w:pPr>
    </w:p>
    <w:p w14:paraId="2DE5D84C" w14:textId="77777777" w:rsidR="00031266" w:rsidRDefault="00A52518">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3.3.11</w:t>
        </w:r>
        <w:r w:rsidR="0049755C">
          <w:rPr>
            <w:rFonts w:ascii="Times New Roman" w:eastAsia="Times New Roman" w:hAnsi="Times New Roman" w:cs="Times New Roman"/>
            <w:b/>
            <w:color w:val="4A86E8"/>
            <w:sz w:val="28"/>
            <w:szCs w:val="28"/>
          </w:rPr>
          <w:tab/>
          <w:t>Xử lý Form quản lí Doanh Thu</w:t>
        </w:r>
      </w:hyperlink>
    </w:p>
    <w:p w14:paraId="65A7B55F" w14:textId="77777777" w:rsidR="00031266" w:rsidRDefault="0049755C">
      <w:pPr>
        <w:tabs>
          <w:tab w:val="left" w:pos="1320"/>
          <w:tab w:val="right" w:pos="9350"/>
        </w:tabs>
        <w:spacing w:after="100"/>
        <w:ind w:left="440"/>
      </w:pPr>
      <w:r>
        <w:rPr>
          <w:noProof/>
        </w:rPr>
        <w:lastRenderedPageBreak/>
        <w:drawing>
          <wp:inline distT="114300" distB="114300" distL="114300" distR="114300" wp14:anchorId="694676E8" wp14:editId="4F4C8496">
            <wp:extent cx="4395473" cy="3474517"/>
            <wp:effectExtent l="0" t="0" r="0" b="0"/>
            <wp:docPr id="16462794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4395473" cy="3474517"/>
                    </a:xfrm>
                    <a:prstGeom prst="rect">
                      <a:avLst/>
                    </a:prstGeom>
                    <a:ln/>
                  </pic:spPr>
                </pic:pic>
              </a:graphicData>
            </a:graphic>
          </wp:inline>
        </w:drawing>
      </w:r>
    </w:p>
    <w:p w14:paraId="6DE5EE93" w14:textId="77777777" w:rsidR="00031266" w:rsidRDefault="00A52518">
      <w:pPr>
        <w:tabs>
          <w:tab w:val="left" w:pos="1320"/>
          <w:tab w:val="right" w:pos="9350"/>
        </w:tabs>
        <w:spacing w:after="100"/>
        <w:ind w:left="440"/>
        <w:rPr>
          <w:rFonts w:ascii="Times New Roman" w:eastAsia="Times New Roman" w:hAnsi="Times New Roman" w:cs="Times New Roman"/>
          <w:b/>
          <w:color w:val="4A86E8"/>
          <w:sz w:val="28"/>
          <w:szCs w:val="28"/>
        </w:rPr>
      </w:pPr>
      <w:hyperlink w:anchor="_heading=h.3whwml4">
        <w:r w:rsidR="0049755C">
          <w:rPr>
            <w:rFonts w:ascii="Times New Roman" w:eastAsia="Times New Roman" w:hAnsi="Times New Roman" w:cs="Times New Roman"/>
            <w:b/>
            <w:color w:val="4A86E8"/>
            <w:sz w:val="28"/>
            <w:szCs w:val="28"/>
          </w:rPr>
          <w:t>3.3.12</w:t>
        </w:r>
        <w:r w:rsidR="0049755C">
          <w:rPr>
            <w:rFonts w:ascii="Times New Roman" w:eastAsia="Times New Roman" w:hAnsi="Times New Roman" w:cs="Times New Roman"/>
            <w:b/>
            <w:color w:val="4A86E8"/>
            <w:sz w:val="28"/>
            <w:szCs w:val="28"/>
          </w:rPr>
          <w:tab/>
          <w:t xml:space="preserve">Xử lý Form quản lí Thuốc Tồn Kho </w:t>
        </w:r>
      </w:hyperlink>
      <w:r w:rsidR="0049755C">
        <w:rPr>
          <w:rFonts w:ascii="Times New Roman" w:eastAsia="Times New Roman" w:hAnsi="Times New Roman" w:cs="Times New Roman"/>
          <w:b/>
          <w:color w:val="4A86E8"/>
          <w:sz w:val="28"/>
          <w:szCs w:val="28"/>
        </w:rPr>
        <w:t xml:space="preserve">(Thống kê </w:t>
      </w:r>
      <w:proofErr w:type="gramStart"/>
      <w:r w:rsidR="0049755C">
        <w:rPr>
          <w:rFonts w:ascii="Times New Roman" w:eastAsia="Times New Roman" w:hAnsi="Times New Roman" w:cs="Times New Roman"/>
          <w:b/>
          <w:color w:val="4A86E8"/>
          <w:sz w:val="28"/>
          <w:szCs w:val="28"/>
        </w:rPr>
        <w:t>thuốc )</w:t>
      </w:r>
      <w:proofErr w:type="gramEnd"/>
    </w:p>
    <w:p w14:paraId="28FE8147" w14:textId="77777777" w:rsidR="00031266" w:rsidRDefault="0049755C">
      <w:pPr>
        <w:tabs>
          <w:tab w:val="left" w:pos="1320"/>
          <w:tab w:val="right" w:pos="9350"/>
        </w:tabs>
        <w:spacing w:after="100"/>
        <w:ind w:left="440"/>
      </w:pPr>
      <w:r>
        <w:rPr>
          <w:noProof/>
        </w:rPr>
        <w:drawing>
          <wp:inline distT="114300" distB="114300" distL="114300" distR="114300" wp14:anchorId="45875452" wp14:editId="73BAA1DB">
            <wp:extent cx="5443538" cy="4333596"/>
            <wp:effectExtent l="0" t="0" r="0" b="0"/>
            <wp:docPr id="16462794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a:stretch>
                      <a:fillRect/>
                    </a:stretch>
                  </pic:blipFill>
                  <pic:spPr>
                    <a:xfrm>
                      <a:off x="0" y="0"/>
                      <a:ext cx="5443538" cy="4333596"/>
                    </a:xfrm>
                    <a:prstGeom prst="rect">
                      <a:avLst/>
                    </a:prstGeom>
                    <a:ln/>
                  </pic:spPr>
                </pic:pic>
              </a:graphicData>
            </a:graphic>
          </wp:inline>
        </w:drawing>
      </w:r>
    </w:p>
    <w:p w14:paraId="46B24EA5" w14:textId="77777777" w:rsidR="00031266" w:rsidRDefault="00A52518">
      <w:pPr>
        <w:tabs>
          <w:tab w:val="left" w:pos="1320"/>
          <w:tab w:val="right" w:pos="9350"/>
        </w:tabs>
        <w:spacing w:after="100"/>
        <w:ind w:left="440"/>
      </w:pPr>
      <w:hyperlink w:anchor="_heading=h.3whwml4">
        <w:r w:rsidR="0049755C">
          <w:rPr>
            <w:rFonts w:ascii="Times New Roman" w:eastAsia="Times New Roman" w:hAnsi="Times New Roman" w:cs="Times New Roman"/>
            <w:b/>
            <w:color w:val="4A86E8"/>
            <w:sz w:val="28"/>
            <w:szCs w:val="28"/>
          </w:rPr>
          <w:t>3.3.11</w:t>
        </w:r>
        <w:r w:rsidR="0049755C">
          <w:rPr>
            <w:rFonts w:ascii="Times New Roman" w:eastAsia="Times New Roman" w:hAnsi="Times New Roman" w:cs="Times New Roman"/>
            <w:b/>
            <w:color w:val="4A86E8"/>
            <w:sz w:val="28"/>
            <w:szCs w:val="28"/>
          </w:rPr>
          <w:tab/>
          <w:t>Xử lý Form quản lí Thống kê doanh Thu</w:t>
        </w:r>
      </w:hyperlink>
    </w:p>
    <w:p w14:paraId="417FDF37" w14:textId="77777777" w:rsidR="00031266" w:rsidRDefault="0049755C">
      <w:pPr>
        <w:tabs>
          <w:tab w:val="left" w:pos="1320"/>
          <w:tab w:val="right" w:pos="9350"/>
        </w:tabs>
        <w:spacing w:after="100"/>
        <w:ind w:left="440"/>
        <w:rPr>
          <w:rFonts w:ascii="Times New Roman" w:eastAsia="Times New Roman" w:hAnsi="Times New Roman" w:cs="Times New Roman"/>
          <w:b/>
          <w:color w:val="4A86E8"/>
          <w:sz w:val="28"/>
          <w:szCs w:val="28"/>
        </w:rPr>
      </w:pPr>
      <w:r>
        <w:rPr>
          <w:noProof/>
        </w:rPr>
        <w:lastRenderedPageBreak/>
        <w:drawing>
          <wp:inline distT="114300" distB="114300" distL="114300" distR="114300" wp14:anchorId="59E0471E" wp14:editId="0C152DC8">
            <wp:extent cx="5731200" cy="3848100"/>
            <wp:effectExtent l="0" t="0" r="0" b="0"/>
            <wp:docPr id="164627947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731200" cy="3848100"/>
                    </a:xfrm>
                    <a:prstGeom prst="rect">
                      <a:avLst/>
                    </a:prstGeom>
                    <a:ln/>
                  </pic:spPr>
                </pic:pic>
              </a:graphicData>
            </a:graphic>
          </wp:inline>
        </w:drawing>
      </w:r>
      <w:r>
        <w:fldChar w:fldCharType="begin"/>
      </w:r>
      <w:r>
        <w:instrText xml:space="preserve"> HYPERLINK \l "_heading=h.3whwml4" </w:instrText>
      </w:r>
      <w:r>
        <w:fldChar w:fldCharType="separate"/>
      </w:r>
    </w:p>
    <w:p w14:paraId="61A32190" w14:textId="77777777" w:rsidR="00031266" w:rsidRDefault="0049755C">
      <w:pPr>
        <w:tabs>
          <w:tab w:val="left" w:pos="440"/>
          <w:tab w:val="right" w:pos="9350"/>
        </w:tabs>
        <w:spacing w:after="100"/>
        <w:rPr>
          <w:rFonts w:ascii="Times New Roman" w:eastAsia="Times New Roman" w:hAnsi="Times New Roman" w:cs="Times New Roman"/>
          <w:color w:val="4A86E8"/>
        </w:rPr>
      </w:pPr>
      <w:r>
        <w:fldChar w:fldCharType="end"/>
      </w:r>
      <w:hyperlink w:anchor="_heading=h.2bn6wsx">
        <w:r>
          <w:rPr>
            <w:rFonts w:ascii="Times New Roman" w:eastAsia="Times New Roman" w:hAnsi="Times New Roman" w:cs="Times New Roman"/>
            <w:b/>
            <w:color w:val="4A86E8"/>
            <w:sz w:val="36"/>
            <w:szCs w:val="36"/>
          </w:rPr>
          <w:t>4</w:t>
        </w:r>
        <w:r>
          <w:rPr>
            <w:rFonts w:ascii="Times New Roman" w:eastAsia="Times New Roman" w:hAnsi="Times New Roman" w:cs="Times New Roman"/>
            <w:b/>
            <w:color w:val="4A86E8"/>
            <w:sz w:val="36"/>
            <w:szCs w:val="36"/>
          </w:rPr>
          <w:tab/>
          <w:t>Kiểm thử</w:t>
        </w:r>
      </w:hyperlink>
      <w:r>
        <w:fldChar w:fldCharType="begin"/>
      </w:r>
      <w:r>
        <w:instrText xml:space="preserve"> HYPERLINK \l "_heading=h.2bn6wsx" </w:instrText>
      </w:r>
      <w:r>
        <w:fldChar w:fldCharType="separate"/>
      </w:r>
      <w:r>
        <w:rPr>
          <w:rFonts w:ascii="Times New Roman" w:eastAsia="Times New Roman" w:hAnsi="Times New Roman" w:cs="Times New Roman"/>
          <w:color w:val="4A86E8"/>
        </w:rPr>
        <w:tab/>
      </w:r>
    </w:p>
    <w:p w14:paraId="4A4B7052"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fldChar w:fldCharType="end"/>
      </w:r>
      <w:hyperlink w:anchor="_heading=h.qsh70q">
        <w:r>
          <w:rPr>
            <w:rFonts w:ascii="Times New Roman" w:eastAsia="Times New Roman" w:hAnsi="Times New Roman" w:cs="Times New Roman"/>
            <w:b/>
            <w:color w:val="4A86E8"/>
            <w:sz w:val="28"/>
            <w:szCs w:val="28"/>
          </w:rPr>
          <w:t>4.1</w:t>
        </w:r>
        <w:r>
          <w:rPr>
            <w:rFonts w:ascii="Times New Roman" w:eastAsia="Times New Roman" w:hAnsi="Times New Roman" w:cs="Times New Roman"/>
            <w:b/>
            <w:color w:val="4A86E8"/>
            <w:sz w:val="28"/>
            <w:szCs w:val="28"/>
          </w:rPr>
          <w:tab/>
          <w:t>Kiểm thử form</w:t>
        </w:r>
      </w:hyperlink>
      <w:r>
        <w:rPr>
          <w:rFonts w:ascii="Times New Roman" w:eastAsia="Times New Roman" w:hAnsi="Times New Roman" w:cs="Times New Roman"/>
        </w:rPr>
        <w:t xml:space="preserve"> </w:t>
      </w:r>
      <w:r>
        <w:rPr>
          <w:rFonts w:ascii="Times New Roman" w:eastAsia="Times New Roman" w:hAnsi="Times New Roman" w:cs="Times New Roman"/>
          <w:b/>
          <w:color w:val="4A86E8"/>
          <w:sz w:val="28"/>
          <w:szCs w:val="28"/>
        </w:rPr>
        <w:t>Đăng Nhập</w:t>
      </w:r>
    </w:p>
    <w:p w14:paraId="4B20DFEA" w14:textId="77777777" w:rsidR="00031266" w:rsidRDefault="00031266">
      <w:pPr>
        <w:tabs>
          <w:tab w:val="left" w:pos="880"/>
          <w:tab w:val="right" w:pos="9350"/>
        </w:tabs>
        <w:spacing w:after="100"/>
        <w:ind w:left="220"/>
      </w:pPr>
    </w:p>
    <w:sdt>
      <w:sdtPr>
        <w:tag w:val="goog_rdk_28"/>
        <w:id w:val="-1752495096"/>
        <w:lock w:val="contentLocked"/>
      </w:sdtPr>
      <w:sdtContent>
        <w:tbl>
          <w:tblPr>
            <w:tblStyle w:val="a7"/>
            <w:tblW w:w="8805" w:type="dxa"/>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520"/>
            <w:gridCol w:w="2430"/>
            <w:gridCol w:w="3315"/>
          </w:tblGrid>
          <w:tr w:rsidR="00031266" w14:paraId="201AF9B7" w14:textId="77777777">
            <w:tc>
              <w:tcPr>
                <w:tcW w:w="540" w:type="dxa"/>
                <w:shd w:val="clear" w:color="auto" w:fill="auto"/>
                <w:tcMar>
                  <w:top w:w="100" w:type="dxa"/>
                  <w:left w:w="100" w:type="dxa"/>
                  <w:bottom w:w="100" w:type="dxa"/>
                  <w:right w:w="100" w:type="dxa"/>
                </w:tcMar>
              </w:tcPr>
              <w:p w14:paraId="473B03F3"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STT</w:t>
                </w:r>
              </w:p>
            </w:tc>
            <w:tc>
              <w:tcPr>
                <w:tcW w:w="2520" w:type="dxa"/>
                <w:shd w:val="clear" w:color="auto" w:fill="auto"/>
                <w:tcMar>
                  <w:top w:w="100" w:type="dxa"/>
                  <w:left w:w="100" w:type="dxa"/>
                  <w:bottom w:w="100" w:type="dxa"/>
                  <w:right w:w="100" w:type="dxa"/>
                </w:tcMar>
              </w:tcPr>
              <w:p w14:paraId="3E13695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430" w:type="dxa"/>
                <w:shd w:val="clear" w:color="auto" w:fill="auto"/>
                <w:tcMar>
                  <w:top w:w="100" w:type="dxa"/>
                  <w:left w:w="100" w:type="dxa"/>
                  <w:bottom w:w="100" w:type="dxa"/>
                  <w:right w:w="100" w:type="dxa"/>
                </w:tcMar>
              </w:tcPr>
              <w:p w14:paraId="09BD870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Mô tả</w:t>
                </w:r>
              </w:p>
            </w:tc>
            <w:tc>
              <w:tcPr>
                <w:tcW w:w="3315" w:type="dxa"/>
                <w:shd w:val="clear" w:color="auto" w:fill="auto"/>
                <w:tcMar>
                  <w:top w:w="100" w:type="dxa"/>
                  <w:left w:w="100" w:type="dxa"/>
                  <w:bottom w:w="100" w:type="dxa"/>
                  <w:right w:w="100" w:type="dxa"/>
                </w:tcMar>
              </w:tcPr>
              <w:p w14:paraId="46F0D4A8"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Kết quả</w:t>
                </w:r>
              </w:p>
            </w:tc>
          </w:tr>
          <w:tr w:rsidR="00031266" w14:paraId="079764BB" w14:textId="77777777">
            <w:tc>
              <w:tcPr>
                <w:tcW w:w="540" w:type="dxa"/>
                <w:shd w:val="clear" w:color="auto" w:fill="auto"/>
                <w:tcMar>
                  <w:top w:w="100" w:type="dxa"/>
                  <w:left w:w="100" w:type="dxa"/>
                  <w:bottom w:w="100" w:type="dxa"/>
                  <w:right w:w="100" w:type="dxa"/>
                </w:tcMar>
              </w:tcPr>
              <w:p w14:paraId="45EA9C4D"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1</w:t>
                </w:r>
              </w:p>
            </w:tc>
            <w:tc>
              <w:tcPr>
                <w:tcW w:w="2520" w:type="dxa"/>
                <w:shd w:val="clear" w:color="auto" w:fill="auto"/>
                <w:tcMar>
                  <w:top w:w="100" w:type="dxa"/>
                  <w:left w:w="100" w:type="dxa"/>
                  <w:bottom w:w="100" w:type="dxa"/>
                  <w:right w:w="100" w:type="dxa"/>
                </w:tcMar>
              </w:tcPr>
              <w:p w14:paraId="547B0000"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 xml:space="preserve">Kiểm tra trường </w:t>
                </w:r>
                <w:r>
                  <w:rPr>
                    <w:rFonts w:ascii="Times New Roman" w:eastAsia="Times New Roman" w:hAnsi="Times New Roman" w:cs="Times New Roman"/>
                    <w:color w:val="188038"/>
                  </w:rPr>
                  <w:t>username</w:t>
                </w:r>
                <w:r>
                  <w:rPr>
                    <w:rFonts w:ascii="Times New Roman" w:eastAsia="Times New Roman" w:hAnsi="Times New Roman" w:cs="Times New Roman"/>
                  </w:rPr>
                  <w:t xml:space="preserve"> hợp lệ</w:t>
                </w:r>
              </w:p>
            </w:tc>
            <w:tc>
              <w:tcPr>
                <w:tcW w:w="2430" w:type="dxa"/>
                <w:shd w:val="clear" w:color="auto" w:fill="auto"/>
                <w:tcMar>
                  <w:top w:w="100" w:type="dxa"/>
                  <w:left w:w="100" w:type="dxa"/>
                  <w:bottom w:w="100" w:type="dxa"/>
                  <w:right w:w="100" w:type="dxa"/>
                </w:tcMar>
              </w:tcPr>
              <w:p w14:paraId="0DBBEB87"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Nhập tên đăng nhập hợp lệ và kiểm tra hệ thống chấp nhận.</w:t>
                </w:r>
              </w:p>
            </w:tc>
            <w:tc>
              <w:tcPr>
                <w:tcW w:w="3315" w:type="dxa"/>
                <w:shd w:val="clear" w:color="auto" w:fill="auto"/>
                <w:tcMar>
                  <w:top w:w="100" w:type="dxa"/>
                  <w:left w:w="100" w:type="dxa"/>
                  <w:bottom w:w="100" w:type="dxa"/>
                  <w:right w:w="100" w:type="dxa"/>
                </w:tcMar>
              </w:tcPr>
              <w:p w14:paraId="7D47404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Hệ thống chấp nhận và chuyển sang bước kiểm tra mật khẩu.</w:t>
                </w:r>
              </w:p>
              <w:p w14:paraId="3178EFE1" w14:textId="77777777" w:rsidR="00031266" w:rsidRDefault="00031266">
                <w:pPr>
                  <w:widowControl w:val="0"/>
                  <w:pBdr>
                    <w:top w:val="nil"/>
                    <w:left w:val="nil"/>
                    <w:bottom w:val="nil"/>
                    <w:right w:val="nil"/>
                    <w:between w:val="nil"/>
                  </w:pBdr>
                  <w:spacing w:after="0" w:line="240" w:lineRule="auto"/>
                  <w:jc w:val="left"/>
                  <w:rPr>
                    <w:rFonts w:ascii="Times New Roman" w:eastAsia="Times New Roman" w:hAnsi="Times New Roman" w:cs="Times New Roman"/>
                  </w:rPr>
                </w:pPr>
              </w:p>
            </w:tc>
          </w:tr>
          <w:sdt>
            <w:sdtPr>
              <w:tag w:val="goog_rdk_1"/>
              <w:id w:val="659430291"/>
            </w:sdtPr>
            <w:sdtContent>
              <w:tr w:rsidR="00031266" w14:paraId="13C547D6" w14:textId="77777777">
                <w:trPr>
                  <w:ins w:id="21" w:author="Tuấn Hồ" w:date="2024-08-08T07:36:00Z"/>
                </w:trPr>
                <w:tc>
                  <w:tcPr>
                    <w:tcW w:w="540" w:type="dxa"/>
                    <w:shd w:val="clear" w:color="auto" w:fill="auto"/>
                    <w:tcMar>
                      <w:top w:w="100" w:type="dxa"/>
                      <w:left w:w="100" w:type="dxa"/>
                      <w:bottom w:w="100" w:type="dxa"/>
                      <w:right w:w="100" w:type="dxa"/>
                    </w:tcMar>
                  </w:tcPr>
                  <w:sdt>
                    <w:sdtPr>
                      <w:tag w:val="goog_rdk_3"/>
                      <w:id w:val="491294332"/>
                    </w:sdtPr>
                    <w:sdtContent>
                      <w:p w14:paraId="5600132E" w14:textId="77777777" w:rsidR="00031266" w:rsidRDefault="00A52518">
                        <w:pPr>
                          <w:widowControl w:val="0"/>
                          <w:pBdr>
                            <w:top w:val="nil"/>
                            <w:left w:val="nil"/>
                            <w:bottom w:val="nil"/>
                            <w:right w:val="nil"/>
                            <w:between w:val="nil"/>
                          </w:pBdr>
                          <w:spacing w:after="0" w:line="240" w:lineRule="auto"/>
                          <w:jc w:val="left"/>
                          <w:rPr>
                            <w:ins w:id="22" w:author="Tuấn Hồ" w:date="2024-08-08T07:36:00Z"/>
                            <w:rFonts w:ascii="Times New Roman" w:eastAsia="Times New Roman" w:hAnsi="Times New Roman" w:cs="Times New Roman"/>
                          </w:rPr>
                        </w:pPr>
                        <w:sdt>
                          <w:sdtPr>
                            <w:tag w:val="goog_rdk_2"/>
                            <w:id w:val="-1058943509"/>
                          </w:sdtPr>
                          <w:sdtContent>
                            <w:ins w:id="23" w:author="Tuấn Hồ" w:date="2024-08-08T07:36:00Z">
                              <w:r w:rsidR="0049755C">
                                <w:rPr>
                                  <w:rFonts w:ascii="Times New Roman" w:eastAsia="Times New Roman" w:hAnsi="Times New Roman" w:cs="Times New Roman"/>
                                </w:rPr>
                                <w:t>2</w:t>
                              </w:r>
                            </w:ins>
                          </w:sdtContent>
                        </w:sdt>
                      </w:p>
                    </w:sdtContent>
                  </w:sdt>
                </w:tc>
                <w:tc>
                  <w:tcPr>
                    <w:tcW w:w="2520" w:type="dxa"/>
                    <w:shd w:val="clear" w:color="auto" w:fill="auto"/>
                    <w:tcMar>
                      <w:top w:w="100" w:type="dxa"/>
                      <w:left w:w="100" w:type="dxa"/>
                      <w:bottom w:w="100" w:type="dxa"/>
                      <w:right w:w="100" w:type="dxa"/>
                    </w:tcMar>
                  </w:tcPr>
                  <w:sdt>
                    <w:sdtPr>
                      <w:tag w:val="goog_rdk_5"/>
                      <w:id w:val="-1360891746"/>
                    </w:sdtPr>
                    <w:sdtContent>
                      <w:p w14:paraId="5BEC9CDB" w14:textId="77777777" w:rsidR="00031266" w:rsidRDefault="00A52518">
                        <w:pPr>
                          <w:widowControl w:val="0"/>
                          <w:pBdr>
                            <w:top w:val="nil"/>
                            <w:left w:val="nil"/>
                            <w:bottom w:val="nil"/>
                            <w:right w:val="nil"/>
                            <w:between w:val="nil"/>
                          </w:pBdr>
                          <w:spacing w:after="0" w:line="240" w:lineRule="auto"/>
                          <w:jc w:val="left"/>
                          <w:rPr>
                            <w:ins w:id="24" w:author="Tuấn Hồ" w:date="2024-08-08T07:36:00Z"/>
                            <w:rFonts w:ascii="Times New Roman" w:eastAsia="Times New Roman" w:hAnsi="Times New Roman" w:cs="Times New Roman"/>
                          </w:rPr>
                        </w:pPr>
                        <w:sdt>
                          <w:sdtPr>
                            <w:tag w:val="goog_rdk_4"/>
                            <w:id w:val="-1989166234"/>
                          </w:sdtPr>
                          <w:sdtContent>
                            <w:ins w:id="25" w:author="Tuấn Hồ" w:date="2024-08-08T07:36:00Z">
                              <w:r w:rsidR="0049755C">
                                <w:rPr>
                                  <w:rFonts w:ascii="Times New Roman" w:eastAsia="Times New Roman" w:hAnsi="Times New Roman" w:cs="Times New Roman"/>
                                </w:rPr>
                                <w:t>Kiểm tra trường username không hợp lệ</w:t>
                              </w:r>
                            </w:ins>
                          </w:sdtContent>
                        </w:sdt>
                      </w:p>
                    </w:sdtContent>
                  </w:sdt>
                </w:tc>
                <w:tc>
                  <w:tcPr>
                    <w:tcW w:w="2430" w:type="dxa"/>
                    <w:shd w:val="clear" w:color="auto" w:fill="auto"/>
                    <w:tcMar>
                      <w:top w:w="100" w:type="dxa"/>
                      <w:left w:w="100" w:type="dxa"/>
                      <w:bottom w:w="100" w:type="dxa"/>
                      <w:right w:w="100" w:type="dxa"/>
                    </w:tcMar>
                  </w:tcPr>
                  <w:sdt>
                    <w:sdtPr>
                      <w:tag w:val="goog_rdk_7"/>
                      <w:id w:val="-1073193092"/>
                    </w:sdtPr>
                    <w:sdtContent>
                      <w:p w14:paraId="1F4A72E6" w14:textId="77777777" w:rsidR="00031266" w:rsidRDefault="00A52518">
                        <w:pPr>
                          <w:widowControl w:val="0"/>
                          <w:pBdr>
                            <w:top w:val="nil"/>
                            <w:left w:val="nil"/>
                            <w:bottom w:val="nil"/>
                            <w:right w:val="nil"/>
                            <w:between w:val="nil"/>
                          </w:pBdr>
                          <w:spacing w:after="0" w:line="240" w:lineRule="auto"/>
                          <w:jc w:val="left"/>
                          <w:rPr>
                            <w:ins w:id="26" w:author="Tuấn Hồ" w:date="2024-08-08T07:36:00Z"/>
                            <w:rFonts w:ascii="Times New Roman" w:eastAsia="Times New Roman" w:hAnsi="Times New Roman" w:cs="Times New Roman"/>
                          </w:rPr>
                        </w:pPr>
                        <w:sdt>
                          <w:sdtPr>
                            <w:tag w:val="goog_rdk_6"/>
                            <w:id w:val="-1012683023"/>
                          </w:sdtPr>
                          <w:sdtContent>
                            <w:ins w:id="27" w:author="Tuấn Hồ" w:date="2024-08-08T07:36:00Z">
                              <w:r w:rsidR="0049755C">
                                <w:rPr>
                                  <w:rFonts w:ascii="Times New Roman" w:eastAsia="Times New Roman" w:hAnsi="Times New Roman" w:cs="Times New Roman"/>
                                </w:rPr>
                                <w:t>Nhập sai username</w:t>
                              </w:r>
                            </w:ins>
                          </w:sdtContent>
                        </w:sdt>
                      </w:p>
                    </w:sdtContent>
                  </w:sdt>
                </w:tc>
                <w:tc>
                  <w:tcPr>
                    <w:tcW w:w="3315" w:type="dxa"/>
                    <w:shd w:val="clear" w:color="auto" w:fill="auto"/>
                    <w:tcMar>
                      <w:top w:w="100" w:type="dxa"/>
                      <w:left w:w="100" w:type="dxa"/>
                      <w:bottom w:w="100" w:type="dxa"/>
                      <w:right w:w="100" w:type="dxa"/>
                    </w:tcMar>
                  </w:tcPr>
                  <w:sdt>
                    <w:sdtPr>
                      <w:tag w:val="goog_rdk_9"/>
                      <w:id w:val="784937823"/>
                    </w:sdtPr>
                    <w:sdtContent>
                      <w:p w14:paraId="0626A645" w14:textId="77777777" w:rsidR="00031266" w:rsidRDefault="00A52518">
                        <w:pPr>
                          <w:widowControl w:val="0"/>
                          <w:pBdr>
                            <w:top w:val="nil"/>
                            <w:left w:val="nil"/>
                            <w:bottom w:val="nil"/>
                            <w:right w:val="nil"/>
                            <w:between w:val="nil"/>
                          </w:pBdr>
                          <w:spacing w:after="0" w:line="240" w:lineRule="auto"/>
                          <w:jc w:val="left"/>
                          <w:rPr>
                            <w:ins w:id="28" w:author="Tuấn Hồ" w:date="2024-08-08T07:36:00Z"/>
                            <w:rFonts w:ascii="Times New Roman" w:eastAsia="Times New Roman" w:hAnsi="Times New Roman" w:cs="Times New Roman"/>
                          </w:rPr>
                        </w:pPr>
                        <w:sdt>
                          <w:sdtPr>
                            <w:tag w:val="goog_rdk_8"/>
                            <w:id w:val="1757709691"/>
                          </w:sdtPr>
                          <w:sdtContent>
                            <w:ins w:id="29" w:author="Tuấn Hồ" w:date="2024-08-08T07:36:00Z">
                              <w:r w:rsidR="0049755C">
                                <w:rPr>
                                  <w:rFonts w:ascii="Times New Roman" w:eastAsia="Times New Roman" w:hAnsi="Times New Roman" w:cs="Times New Roman"/>
                                </w:rPr>
                                <w:t>Hệ thống từ chối và hiển thị thông báo lỗi thích hợp.</w:t>
                              </w:r>
                            </w:ins>
                          </w:sdtContent>
                        </w:sdt>
                      </w:p>
                    </w:sdtContent>
                  </w:sdt>
                </w:tc>
              </w:tr>
            </w:sdtContent>
          </w:sdt>
          <w:sdt>
            <w:sdtPr>
              <w:tag w:val="goog_rdk_10"/>
              <w:id w:val="1424684959"/>
            </w:sdtPr>
            <w:sdtContent>
              <w:tr w:rsidR="00031266" w14:paraId="007AB98E" w14:textId="77777777">
                <w:trPr>
                  <w:ins w:id="30" w:author="Tuấn Hồ" w:date="2024-08-08T07:36:00Z"/>
                </w:trPr>
                <w:tc>
                  <w:tcPr>
                    <w:tcW w:w="540" w:type="dxa"/>
                    <w:shd w:val="clear" w:color="auto" w:fill="auto"/>
                    <w:tcMar>
                      <w:top w:w="100" w:type="dxa"/>
                      <w:left w:w="100" w:type="dxa"/>
                      <w:bottom w:w="100" w:type="dxa"/>
                      <w:right w:w="100" w:type="dxa"/>
                    </w:tcMar>
                  </w:tcPr>
                  <w:sdt>
                    <w:sdtPr>
                      <w:tag w:val="goog_rdk_12"/>
                      <w:id w:val="1784454227"/>
                    </w:sdtPr>
                    <w:sdtContent>
                      <w:p w14:paraId="12619B03" w14:textId="77777777" w:rsidR="00031266" w:rsidRDefault="00A52518">
                        <w:pPr>
                          <w:widowControl w:val="0"/>
                          <w:pBdr>
                            <w:top w:val="nil"/>
                            <w:left w:val="nil"/>
                            <w:bottom w:val="nil"/>
                            <w:right w:val="nil"/>
                            <w:between w:val="nil"/>
                          </w:pBdr>
                          <w:spacing w:after="0" w:line="240" w:lineRule="auto"/>
                          <w:jc w:val="left"/>
                          <w:rPr>
                            <w:ins w:id="31" w:author="Tuấn Hồ" w:date="2024-08-08T07:36:00Z"/>
                            <w:rFonts w:ascii="Times New Roman" w:eastAsia="Times New Roman" w:hAnsi="Times New Roman" w:cs="Times New Roman"/>
                          </w:rPr>
                        </w:pPr>
                        <w:sdt>
                          <w:sdtPr>
                            <w:tag w:val="goog_rdk_11"/>
                            <w:id w:val="726190776"/>
                          </w:sdtPr>
                          <w:sdtContent>
                            <w:ins w:id="32" w:author="Tuấn Hồ" w:date="2024-08-08T07:36:00Z">
                              <w:r w:rsidR="0049755C">
                                <w:rPr>
                                  <w:rFonts w:ascii="Times New Roman" w:eastAsia="Times New Roman" w:hAnsi="Times New Roman" w:cs="Times New Roman"/>
                                </w:rPr>
                                <w:t>3</w:t>
                              </w:r>
                            </w:ins>
                          </w:sdtContent>
                        </w:sdt>
                      </w:p>
                    </w:sdtContent>
                  </w:sdt>
                </w:tc>
                <w:tc>
                  <w:tcPr>
                    <w:tcW w:w="2520" w:type="dxa"/>
                    <w:shd w:val="clear" w:color="auto" w:fill="auto"/>
                    <w:tcMar>
                      <w:top w:w="100" w:type="dxa"/>
                      <w:left w:w="100" w:type="dxa"/>
                      <w:bottom w:w="100" w:type="dxa"/>
                      <w:right w:w="100" w:type="dxa"/>
                    </w:tcMar>
                  </w:tcPr>
                  <w:sdt>
                    <w:sdtPr>
                      <w:tag w:val="goog_rdk_14"/>
                      <w:id w:val="981268475"/>
                    </w:sdtPr>
                    <w:sdtContent>
                      <w:p w14:paraId="45847365" w14:textId="77777777" w:rsidR="00031266" w:rsidRDefault="00A52518">
                        <w:pPr>
                          <w:widowControl w:val="0"/>
                          <w:pBdr>
                            <w:top w:val="nil"/>
                            <w:left w:val="nil"/>
                            <w:bottom w:val="nil"/>
                            <w:right w:val="nil"/>
                            <w:between w:val="nil"/>
                          </w:pBdr>
                          <w:spacing w:after="0" w:line="240" w:lineRule="auto"/>
                          <w:jc w:val="left"/>
                          <w:rPr>
                            <w:ins w:id="33" w:author="Tuấn Hồ" w:date="2024-08-08T07:36:00Z"/>
                            <w:rFonts w:ascii="Times New Roman" w:eastAsia="Times New Roman" w:hAnsi="Times New Roman" w:cs="Times New Roman"/>
                          </w:rPr>
                        </w:pPr>
                        <w:sdt>
                          <w:sdtPr>
                            <w:tag w:val="goog_rdk_13"/>
                            <w:id w:val="-2135082037"/>
                          </w:sdtPr>
                          <w:sdtContent>
                            <w:ins w:id="34" w:author="Tuấn Hồ" w:date="2024-08-08T07:36:00Z">
                              <w:r w:rsidR="0049755C">
                                <w:rPr>
                                  <w:rFonts w:ascii="Times New Roman" w:eastAsia="Times New Roman" w:hAnsi="Times New Roman" w:cs="Times New Roman"/>
                                </w:rPr>
                                <w:t>Kiểm tra trường password hợp lệ</w:t>
                              </w:r>
                            </w:ins>
                          </w:sdtContent>
                        </w:sdt>
                      </w:p>
                    </w:sdtContent>
                  </w:sdt>
                </w:tc>
                <w:tc>
                  <w:tcPr>
                    <w:tcW w:w="2430" w:type="dxa"/>
                    <w:shd w:val="clear" w:color="auto" w:fill="auto"/>
                    <w:tcMar>
                      <w:top w:w="100" w:type="dxa"/>
                      <w:left w:w="100" w:type="dxa"/>
                      <w:bottom w:w="100" w:type="dxa"/>
                      <w:right w:w="100" w:type="dxa"/>
                    </w:tcMar>
                  </w:tcPr>
                  <w:sdt>
                    <w:sdtPr>
                      <w:tag w:val="goog_rdk_16"/>
                      <w:id w:val="-1095233094"/>
                    </w:sdtPr>
                    <w:sdtContent>
                      <w:p w14:paraId="054BB11A" w14:textId="77777777" w:rsidR="00031266" w:rsidRDefault="00A52518">
                        <w:pPr>
                          <w:widowControl w:val="0"/>
                          <w:pBdr>
                            <w:top w:val="nil"/>
                            <w:left w:val="nil"/>
                            <w:bottom w:val="nil"/>
                            <w:right w:val="nil"/>
                            <w:between w:val="nil"/>
                          </w:pBdr>
                          <w:spacing w:after="0" w:line="240" w:lineRule="auto"/>
                          <w:jc w:val="left"/>
                          <w:rPr>
                            <w:ins w:id="35" w:author="Tuấn Hồ" w:date="2024-08-08T07:36:00Z"/>
                            <w:rFonts w:ascii="Times New Roman" w:eastAsia="Times New Roman" w:hAnsi="Times New Roman" w:cs="Times New Roman"/>
                          </w:rPr>
                        </w:pPr>
                        <w:sdt>
                          <w:sdtPr>
                            <w:tag w:val="goog_rdk_15"/>
                            <w:id w:val="-856037543"/>
                          </w:sdtPr>
                          <w:sdtContent>
                            <w:ins w:id="36" w:author="Tuấn Hồ" w:date="2024-08-08T07:36:00Z">
                              <w:r w:rsidR="0049755C">
                                <w:rPr>
                                  <w:rFonts w:ascii="Times New Roman" w:eastAsia="Times New Roman" w:hAnsi="Times New Roman" w:cs="Times New Roman"/>
                                </w:rPr>
                                <w:t>Nhập mật khẩu hợp lệ và kiểm tra hệ thống chấp nhận.</w:t>
                              </w:r>
                            </w:ins>
                          </w:sdtContent>
                        </w:sdt>
                      </w:p>
                    </w:sdtContent>
                  </w:sdt>
                </w:tc>
                <w:tc>
                  <w:tcPr>
                    <w:tcW w:w="3315" w:type="dxa"/>
                    <w:shd w:val="clear" w:color="auto" w:fill="auto"/>
                    <w:tcMar>
                      <w:top w:w="100" w:type="dxa"/>
                      <w:left w:w="100" w:type="dxa"/>
                      <w:bottom w:w="100" w:type="dxa"/>
                      <w:right w:w="100" w:type="dxa"/>
                    </w:tcMar>
                  </w:tcPr>
                  <w:sdt>
                    <w:sdtPr>
                      <w:tag w:val="goog_rdk_18"/>
                      <w:id w:val="-1918544579"/>
                    </w:sdtPr>
                    <w:sdtContent>
                      <w:p w14:paraId="43D5E9E4" w14:textId="77777777" w:rsidR="00031266" w:rsidRDefault="00A52518">
                        <w:pPr>
                          <w:widowControl w:val="0"/>
                          <w:pBdr>
                            <w:top w:val="nil"/>
                            <w:left w:val="nil"/>
                            <w:bottom w:val="nil"/>
                            <w:right w:val="nil"/>
                            <w:between w:val="nil"/>
                          </w:pBdr>
                          <w:spacing w:after="0" w:line="240" w:lineRule="auto"/>
                          <w:jc w:val="left"/>
                          <w:rPr>
                            <w:ins w:id="37" w:author="Tuấn Hồ" w:date="2024-08-08T07:36:00Z"/>
                            <w:rFonts w:ascii="Times New Roman" w:eastAsia="Times New Roman" w:hAnsi="Times New Roman" w:cs="Times New Roman"/>
                          </w:rPr>
                        </w:pPr>
                        <w:sdt>
                          <w:sdtPr>
                            <w:tag w:val="goog_rdk_17"/>
                            <w:id w:val="1300495290"/>
                          </w:sdtPr>
                          <w:sdtContent>
                            <w:ins w:id="38" w:author="Tuấn Hồ" w:date="2024-08-08T07:36:00Z">
                              <w:r w:rsidR="0049755C">
                                <w:rPr>
                                  <w:rFonts w:ascii="Times New Roman" w:eastAsia="Times New Roman" w:hAnsi="Times New Roman" w:cs="Times New Roman"/>
                                </w:rPr>
                                <w:t>Hệ thống chấp nhận và cho phép đăng nhập nếu thông tin đúng.</w:t>
                              </w:r>
                            </w:ins>
                          </w:sdtContent>
                        </w:sdt>
                      </w:p>
                    </w:sdtContent>
                  </w:sdt>
                </w:tc>
              </w:tr>
            </w:sdtContent>
          </w:sdt>
          <w:sdt>
            <w:sdtPr>
              <w:tag w:val="goog_rdk_19"/>
              <w:id w:val="423624719"/>
            </w:sdtPr>
            <w:sdtContent>
              <w:tr w:rsidR="00031266" w14:paraId="5A102188" w14:textId="77777777">
                <w:trPr>
                  <w:ins w:id="39" w:author="Tuấn Hồ" w:date="2024-08-08T07:36:00Z"/>
                </w:trPr>
                <w:tc>
                  <w:tcPr>
                    <w:tcW w:w="540" w:type="dxa"/>
                    <w:shd w:val="clear" w:color="auto" w:fill="auto"/>
                    <w:tcMar>
                      <w:top w:w="100" w:type="dxa"/>
                      <w:left w:w="100" w:type="dxa"/>
                      <w:bottom w:w="100" w:type="dxa"/>
                      <w:right w:w="100" w:type="dxa"/>
                    </w:tcMar>
                  </w:tcPr>
                  <w:sdt>
                    <w:sdtPr>
                      <w:tag w:val="goog_rdk_21"/>
                      <w:id w:val="1521968809"/>
                    </w:sdtPr>
                    <w:sdtContent>
                      <w:p w14:paraId="7F2D3B5F" w14:textId="77777777" w:rsidR="00031266" w:rsidRDefault="00A52518">
                        <w:pPr>
                          <w:widowControl w:val="0"/>
                          <w:pBdr>
                            <w:top w:val="nil"/>
                            <w:left w:val="nil"/>
                            <w:bottom w:val="nil"/>
                            <w:right w:val="nil"/>
                            <w:between w:val="nil"/>
                          </w:pBdr>
                          <w:spacing w:after="0" w:line="240" w:lineRule="auto"/>
                          <w:jc w:val="left"/>
                          <w:rPr>
                            <w:ins w:id="40" w:author="Tuấn Hồ" w:date="2024-08-08T07:36:00Z"/>
                            <w:rFonts w:ascii="Times New Roman" w:eastAsia="Times New Roman" w:hAnsi="Times New Roman" w:cs="Times New Roman"/>
                          </w:rPr>
                        </w:pPr>
                        <w:sdt>
                          <w:sdtPr>
                            <w:tag w:val="goog_rdk_20"/>
                            <w:id w:val="206001262"/>
                          </w:sdtPr>
                          <w:sdtContent>
                            <w:ins w:id="41" w:author="Tuấn Hồ" w:date="2024-08-08T07:36:00Z">
                              <w:r w:rsidR="0049755C">
                                <w:rPr>
                                  <w:rFonts w:ascii="Times New Roman" w:eastAsia="Times New Roman" w:hAnsi="Times New Roman" w:cs="Times New Roman"/>
                                </w:rPr>
                                <w:t>4</w:t>
                              </w:r>
                            </w:ins>
                          </w:sdtContent>
                        </w:sdt>
                      </w:p>
                    </w:sdtContent>
                  </w:sdt>
                </w:tc>
                <w:tc>
                  <w:tcPr>
                    <w:tcW w:w="2520" w:type="dxa"/>
                    <w:shd w:val="clear" w:color="auto" w:fill="auto"/>
                    <w:tcMar>
                      <w:top w:w="100" w:type="dxa"/>
                      <w:left w:w="100" w:type="dxa"/>
                      <w:bottom w:w="100" w:type="dxa"/>
                      <w:right w:w="100" w:type="dxa"/>
                    </w:tcMar>
                  </w:tcPr>
                  <w:sdt>
                    <w:sdtPr>
                      <w:tag w:val="goog_rdk_23"/>
                      <w:id w:val="-502897199"/>
                    </w:sdtPr>
                    <w:sdtContent>
                      <w:p w14:paraId="054BB3F6" w14:textId="77777777" w:rsidR="00031266" w:rsidRDefault="00A52518">
                        <w:pPr>
                          <w:widowControl w:val="0"/>
                          <w:pBdr>
                            <w:top w:val="nil"/>
                            <w:left w:val="nil"/>
                            <w:bottom w:val="nil"/>
                            <w:right w:val="nil"/>
                            <w:between w:val="nil"/>
                          </w:pBdr>
                          <w:spacing w:after="0" w:line="240" w:lineRule="auto"/>
                          <w:jc w:val="left"/>
                          <w:rPr>
                            <w:ins w:id="42" w:author="Tuấn Hồ" w:date="2024-08-08T07:36:00Z"/>
                            <w:rFonts w:ascii="Times New Roman" w:eastAsia="Times New Roman" w:hAnsi="Times New Roman" w:cs="Times New Roman"/>
                          </w:rPr>
                        </w:pPr>
                        <w:sdt>
                          <w:sdtPr>
                            <w:tag w:val="goog_rdk_22"/>
                            <w:id w:val="-1336069950"/>
                          </w:sdtPr>
                          <w:sdtContent>
                            <w:ins w:id="43" w:author="Tuấn Hồ" w:date="2024-08-08T07:36:00Z">
                              <w:r w:rsidR="0049755C">
                                <w:rPr>
                                  <w:rFonts w:ascii="Times New Roman" w:eastAsia="Times New Roman" w:hAnsi="Times New Roman" w:cs="Times New Roman"/>
                                </w:rPr>
                                <w:t>Kiểm tra trường password không hợp lệ</w:t>
                              </w:r>
                            </w:ins>
                          </w:sdtContent>
                        </w:sdt>
                      </w:p>
                    </w:sdtContent>
                  </w:sdt>
                </w:tc>
                <w:tc>
                  <w:tcPr>
                    <w:tcW w:w="2430" w:type="dxa"/>
                    <w:shd w:val="clear" w:color="auto" w:fill="auto"/>
                    <w:tcMar>
                      <w:top w:w="100" w:type="dxa"/>
                      <w:left w:w="100" w:type="dxa"/>
                      <w:bottom w:w="100" w:type="dxa"/>
                      <w:right w:w="100" w:type="dxa"/>
                    </w:tcMar>
                  </w:tcPr>
                  <w:sdt>
                    <w:sdtPr>
                      <w:tag w:val="goog_rdk_25"/>
                      <w:id w:val="-493884017"/>
                    </w:sdtPr>
                    <w:sdtContent>
                      <w:p w14:paraId="44439A8A" w14:textId="77777777" w:rsidR="00031266" w:rsidRDefault="00A52518">
                        <w:pPr>
                          <w:widowControl w:val="0"/>
                          <w:pBdr>
                            <w:top w:val="nil"/>
                            <w:left w:val="nil"/>
                            <w:bottom w:val="nil"/>
                            <w:right w:val="nil"/>
                            <w:between w:val="nil"/>
                          </w:pBdr>
                          <w:spacing w:after="0" w:line="240" w:lineRule="auto"/>
                          <w:jc w:val="left"/>
                          <w:rPr>
                            <w:ins w:id="44" w:author="Tuấn Hồ" w:date="2024-08-08T07:36:00Z"/>
                            <w:rFonts w:ascii="Times New Roman" w:eastAsia="Times New Roman" w:hAnsi="Times New Roman" w:cs="Times New Roman"/>
                          </w:rPr>
                        </w:pPr>
                        <w:sdt>
                          <w:sdtPr>
                            <w:tag w:val="goog_rdk_24"/>
                            <w:id w:val="1295725519"/>
                          </w:sdtPr>
                          <w:sdtContent>
                            <w:ins w:id="45" w:author="Tuấn Hồ" w:date="2024-08-08T07:36:00Z">
                              <w:r w:rsidR="0049755C">
                                <w:rPr>
                                  <w:rFonts w:ascii="Times New Roman" w:eastAsia="Times New Roman" w:hAnsi="Times New Roman" w:cs="Times New Roman"/>
                                </w:rPr>
                                <w:t>Nhập sai mật khẩu</w:t>
                              </w:r>
                            </w:ins>
                          </w:sdtContent>
                        </w:sdt>
                      </w:p>
                    </w:sdtContent>
                  </w:sdt>
                </w:tc>
                <w:tc>
                  <w:tcPr>
                    <w:tcW w:w="3315" w:type="dxa"/>
                    <w:shd w:val="clear" w:color="auto" w:fill="auto"/>
                    <w:tcMar>
                      <w:top w:w="100" w:type="dxa"/>
                      <w:left w:w="100" w:type="dxa"/>
                      <w:bottom w:w="100" w:type="dxa"/>
                      <w:right w:w="100" w:type="dxa"/>
                    </w:tcMar>
                  </w:tcPr>
                  <w:sdt>
                    <w:sdtPr>
                      <w:tag w:val="goog_rdk_27"/>
                      <w:id w:val="242612915"/>
                    </w:sdtPr>
                    <w:sdtContent>
                      <w:p w14:paraId="708C867B" w14:textId="77777777" w:rsidR="00031266" w:rsidRDefault="00A52518">
                        <w:pPr>
                          <w:widowControl w:val="0"/>
                          <w:pBdr>
                            <w:top w:val="nil"/>
                            <w:left w:val="nil"/>
                            <w:bottom w:val="nil"/>
                            <w:right w:val="nil"/>
                            <w:between w:val="nil"/>
                          </w:pBdr>
                          <w:spacing w:after="0" w:line="240" w:lineRule="auto"/>
                          <w:jc w:val="left"/>
                          <w:rPr>
                            <w:ins w:id="46" w:author="Tuấn Hồ" w:date="2024-08-08T07:36:00Z"/>
                            <w:rFonts w:ascii="Times New Roman" w:eastAsia="Times New Roman" w:hAnsi="Times New Roman" w:cs="Times New Roman"/>
                          </w:rPr>
                        </w:pPr>
                        <w:sdt>
                          <w:sdtPr>
                            <w:tag w:val="goog_rdk_26"/>
                            <w:id w:val="47351403"/>
                          </w:sdtPr>
                          <w:sdtContent>
                            <w:ins w:id="47" w:author="Tuấn Hồ" w:date="2024-08-08T07:36:00Z">
                              <w:r w:rsidR="0049755C">
                                <w:rPr>
                                  <w:rFonts w:ascii="Times New Roman" w:eastAsia="Times New Roman" w:hAnsi="Times New Roman" w:cs="Times New Roman"/>
                                </w:rPr>
                                <w:t>Hệ thống từ chối và hiển thị thông báo lỗi.</w:t>
                              </w:r>
                            </w:ins>
                          </w:sdtContent>
                        </w:sdt>
                      </w:p>
                    </w:sdtContent>
                  </w:sdt>
                </w:tc>
              </w:tr>
            </w:sdtContent>
          </w:sdt>
        </w:tbl>
      </w:sdtContent>
    </w:sdt>
    <w:p w14:paraId="37E33A32" w14:textId="77777777" w:rsidR="00031266" w:rsidRDefault="0049755C">
      <w:pPr>
        <w:tabs>
          <w:tab w:val="left" w:pos="880"/>
          <w:tab w:val="right" w:pos="9350"/>
        </w:tabs>
        <w:spacing w:after="100"/>
      </w:pPr>
      <w:r>
        <w:fldChar w:fldCharType="begin"/>
      </w:r>
      <w:r>
        <w:instrText xml:space="preserve"> HYPERLINK \l "_heading=h.qsh70q" </w:instrText>
      </w:r>
      <w:r>
        <w:fldChar w:fldCharType="separate"/>
      </w:r>
    </w:p>
    <w:p w14:paraId="233C5733" w14:textId="77777777" w:rsidR="00031266" w:rsidRDefault="0049755C">
      <w:pPr>
        <w:tabs>
          <w:tab w:val="left" w:pos="880"/>
          <w:tab w:val="right" w:pos="9350"/>
        </w:tabs>
        <w:spacing w:after="100"/>
        <w:ind w:left="220"/>
      </w:pPr>
      <w:r>
        <w:fldChar w:fldCharType="end"/>
      </w:r>
    </w:p>
    <w:p w14:paraId="5CE9FA7F" w14:textId="77777777" w:rsidR="00031266" w:rsidRDefault="00031266">
      <w:pPr>
        <w:tabs>
          <w:tab w:val="left" w:pos="880"/>
          <w:tab w:val="right" w:pos="9350"/>
        </w:tabs>
        <w:spacing w:after="100"/>
        <w:ind w:left="220"/>
      </w:pPr>
    </w:p>
    <w:p w14:paraId="173BB21B" w14:textId="77777777" w:rsidR="00031266" w:rsidRDefault="00A52518">
      <w:pPr>
        <w:tabs>
          <w:tab w:val="left" w:pos="880"/>
          <w:tab w:val="right" w:pos="9350"/>
        </w:tabs>
        <w:spacing w:after="100"/>
        <w:ind w:left="220"/>
      </w:pPr>
      <w:hyperlink w:anchor="_heading=h.3as4poj">
        <w:r w:rsidR="0049755C">
          <w:rPr>
            <w:rFonts w:ascii="Times New Roman" w:eastAsia="Times New Roman" w:hAnsi="Times New Roman" w:cs="Times New Roman"/>
            <w:b/>
            <w:color w:val="4A86E8"/>
            <w:sz w:val="28"/>
            <w:szCs w:val="28"/>
          </w:rPr>
          <w:t>4.2</w:t>
        </w:r>
        <w:r w:rsidR="0049755C">
          <w:rPr>
            <w:rFonts w:ascii="Times New Roman" w:eastAsia="Times New Roman" w:hAnsi="Times New Roman" w:cs="Times New Roman"/>
            <w:b/>
            <w:color w:val="4A86E8"/>
            <w:sz w:val="28"/>
            <w:szCs w:val="28"/>
          </w:rPr>
          <w:tab/>
          <w:t>Kiểm thử form Main</w:t>
        </w:r>
      </w:hyperlink>
    </w:p>
    <w:p w14:paraId="682C72B9" w14:textId="77777777" w:rsidR="00031266" w:rsidRDefault="0049755C">
      <w:pPr>
        <w:tabs>
          <w:tab w:val="left" w:pos="880"/>
          <w:tab w:val="right" w:pos="9350"/>
        </w:tabs>
        <w:spacing w:after="100"/>
      </w:pPr>
      <w:r>
        <w:t xml:space="preserve">   </w:t>
      </w:r>
    </w:p>
    <w:sdt>
      <w:sdtPr>
        <w:tag w:val="goog_rdk_29"/>
        <w:id w:val="-580907320"/>
        <w:lock w:val="contentLocked"/>
      </w:sdtPr>
      <w:sdtContent>
        <w:tbl>
          <w:tblPr>
            <w:tblStyle w:val="a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3390"/>
            <w:gridCol w:w="2235"/>
            <w:gridCol w:w="2235"/>
          </w:tblGrid>
          <w:tr w:rsidR="00031266" w14:paraId="26BDF7CD" w14:textId="77777777">
            <w:tc>
              <w:tcPr>
                <w:tcW w:w="1080" w:type="dxa"/>
                <w:shd w:val="clear" w:color="auto" w:fill="auto"/>
                <w:tcMar>
                  <w:top w:w="100" w:type="dxa"/>
                  <w:left w:w="100" w:type="dxa"/>
                  <w:bottom w:w="100" w:type="dxa"/>
                  <w:right w:w="100" w:type="dxa"/>
                </w:tcMar>
              </w:tcPr>
              <w:p w14:paraId="0C3A16E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STT</w:t>
                </w:r>
              </w:p>
            </w:tc>
            <w:tc>
              <w:tcPr>
                <w:tcW w:w="3390" w:type="dxa"/>
                <w:shd w:val="clear" w:color="auto" w:fill="auto"/>
                <w:tcMar>
                  <w:top w:w="100" w:type="dxa"/>
                  <w:left w:w="100" w:type="dxa"/>
                  <w:bottom w:w="100" w:type="dxa"/>
                  <w:right w:w="100" w:type="dxa"/>
                </w:tcMar>
              </w:tcPr>
              <w:p w14:paraId="2B8D3A6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35" w:type="dxa"/>
                <w:shd w:val="clear" w:color="auto" w:fill="auto"/>
                <w:tcMar>
                  <w:top w:w="100" w:type="dxa"/>
                  <w:left w:w="100" w:type="dxa"/>
                  <w:bottom w:w="100" w:type="dxa"/>
                  <w:right w:w="100" w:type="dxa"/>
                </w:tcMar>
              </w:tcPr>
              <w:p w14:paraId="6406CB93"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73BCA2C9"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3C68938D" w14:textId="77777777">
            <w:tc>
              <w:tcPr>
                <w:tcW w:w="1080" w:type="dxa"/>
                <w:shd w:val="clear" w:color="auto" w:fill="auto"/>
                <w:tcMar>
                  <w:top w:w="100" w:type="dxa"/>
                  <w:left w:w="100" w:type="dxa"/>
                  <w:bottom w:w="100" w:type="dxa"/>
                  <w:right w:w="100" w:type="dxa"/>
                </w:tcMar>
              </w:tcPr>
              <w:p w14:paraId="60D833D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1</w:t>
                </w:r>
              </w:p>
            </w:tc>
            <w:tc>
              <w:tcPr>
                <w:tcW w:w="3390" w:type="dxa"/>
                <w:shd w:val="clear" w:color="auto" w:fill="auto"/>
                <w:tcMar>
                  <w:top w:w="100" w:type="dxa"/>
                  <w:left w:w="100" w:type="dxa"/>
                  <w:bottom w:w="100" w:type="dxa"/>
                  <w:right w:w="100" w:type="dxa"/>
                </w:tcMar>
              </w:tcPr>
              <w:p w14:paraId="614973B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mở Frame Main</w:t>
                </w:r>
              </w:p>
            </w:tc>
            <w:tc>
              <w:tcPr>
                <w:tcW w:w="2235" w:type="dxa"/>
                <w:shd w:val="clear" w:color="auto" w:fill="auto"/>
                <w:tcMar>
                  <w:top w:w="100" w:type="dxa"/>
                  <w:left w:w="100" w:type="dxa"/>
                  <w:bottom w:w="100" w:type="dxa"/>
                  <w:right w:w="100" w:type="dxa"/>
                </w:tcMar>
              </w:tcPr>
              <w:p w14:paraId="59E8ADDC"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Mở ứng dụng và kiểm tra xem Frame Main có hiển thị đúng cách.</w:t>
                </w:r>
              </w:p>
            </w:tc>
            <w:tc>
              <w:tcPr>
                <w:tcW w:w="2235" w:type="dxa"/>
                <w:shd w:val="clear" w:color="auto" w:fill="auto"/>
                <w:tcMar>
                  <w:top w:w="100" w:type="dxa"/>
                  <w:left w:w="100" w:type="dxa"/>
                  <w:bottom w:w="100" w:type="dxa"/>
                  <w:right w:w="100" w:type="dxa"/>
                </w:tcMar>
              </w:tcPr>
              <w:p w14:paraId="4E62B939"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Main hiển thị đầy đủ và đúng vị trí trên màn hình.</w:t>
                </w:r>
              </w:p>
            </w:tc>
          </w:tr>
          <w:tr w:rsidR="00031266" w14:paraId="64280319" w14:textId="77777777">
            <w:tc>
              <w:tcPr>
                <w:tcW w:w="1080" w:type="dxa"/>
                <w:shd w:val="clear" w:color="auto" w:fill="auto"/>
                <w:tcMar>
                  <w:top w:w="100" w:type="dxa"/>
                  <w:left w:w="100" w:type="dxa"/>
                  <w:bottom w:w="100" w:type="dxa"/>
                  <w:right w:w="100" w:type="dxa"/>
                </w:tcMar>
              </w:tcPr>
              <w:p w14:paraId="12F16BE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2</w:t>
                </w:r>
              </w:p>
            </w:tc>
            <w:tc>
              <w:tcPr>
                <w:tcW w:w="3390" w:type="dxa"/>
                <w:shd w:val="clear" w:color="auto" w:fill="auto"/>
                <w:tcMar>
                  <w:top w:w="100" w:type="dxa"/>
                  <w:left w:w="100" w:type="dxa"/>
                  <w:bottom w:w="100" w:type="dxa"/>
                  <w:right w:w="100" w:type="dxa"/>
                </w:tcMar>
              </w:tcPr>
              <w:p w14:paraId="52C4608B"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các thành phần UI</w:t>
                </w:r>
              </w:p>
            </w:tc>
            <w:tc>
              <w:tcPr>
                <w:tcW w:w="2235" w:type="dxa"/>
                <w:shd w:val="clear" w:color="auto" w:fill="auto"/>
                <w:tcMar>
                  <w:top w:w="100" w:type="dxa"/>
                  <w:left w:w="100" w:type="dxa"/>
                  <w:bottom w:w="100" w:type="dxa"/>
                  <w:right w:w="100" w:type="dxa"/>
                </w:tcMar>
              </w:tcPr>
              <w:p w14:paraId="52B88B1D"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xem tất cả các thành phần giao diện người dùng (nút bấm, menu, bảng, etc.) có hiển thị đầy đủ và đúng cách.</w:t>
                </w:r>
              </w:p>
            </w:tc>
            <w:tc>
              <w:tcPr>
                <w:tcW w:w="2235" w:type="dxa"/>
                <w:shd w:val="clear" w:color="auto" w:fill="auto"/>
                <w:tcMar>
                  <w:top w:w="100" w:type="dxa"/>
                  <w:left w:w="100" w:type="dxa"/>
                  <w:bottom w:w="100" w:type="dxa"/>
                  <w:right w:w="100" w:type="dxa"/>
                </w:tcMar>
              </w:tcPr>
              <w:p w14:paraId="0CBDB07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Tất cả các thành phần hiển thị đầy đủ, không bị mất, sai lệch hoặc bị che khuất.</w:t>
                </w:r>
              </w:p>
            </w:tc>
          </w:tr>
          <w:tr w:rsidR="00031266" w14:paraId="6C5E58C4" w14:textId="77777777">
            <w:tc>
              <w:tcPr>
                <w:tcW w:w="1080" w:type="dxa"/>
                <w:shd w:val="clear" w:color="auto" w:fill="auto"/>
                <w:tcMar>
                  <w:top w:w="100" w:type="dxa"/>
                  <w:left w:w="100" w:type="dxa"/>
                  <w:bottom w:w="100" w:type="dxa"/>
                  <w:right w:w="100" w:type="dxa"/>
                </w:tcMar>
              </w:tcPr>
              <w:p w14:paraId="6E0BBA8F"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3</w:t>
                </w:r>
              </w:p>
            </w:tc>
            <w:tc>
              <w:tcPr>
                <w:tcW w:w="3390" w:type="dxa"/>
                <w:shd w:val="clear" w:color="auto" w:fill="auto"/>
                <w:tcMar>
                  <w:top w:w="100" w:type="dxa"/>
                  <w:left w:w="100" w:type="dxa"/>
                  <w:bottom w:w="100" w:type="dxa"/>
                  <w:right w:w="100" w:type="dxa"/>
                </w:tcMar>
              </w:tcPr>
              <w:p w14:paraId="5300F00B"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chức năng menu</w:t>
                </w:r>
              </w:p>
            </w:tc>
            <w:tc>
              <w:tcPr>
                <w:tcW w:w="2235" w:type="dxa"/>
                <w:shd w:val="clear" w:color="auto" w:fill="auto"/>
                <w:tcMar>
                  <w:top w:w="100" w:type="dxa"/>
                  <w:left w:w="100" w:type="dxa"/>
                  <w:bottom w:w="100" w:type="dxa"/>
                  <w:right w:w="100" w:type="dxa"/>
                </w:tcMar>
              </w:tcPr>
              <w:p w14:paraId="6605A5A5"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chức năng trên thanh menu bar có hoạt động đúng cách không</w:t>
                </w:r>
              </w:p>
            </w:tc>
            <w:tc>
              <w:tcPr>
                <w:tcW w:w="2235" w:type="dxa"/>
                <w:shd w:val="clear" w:color="auto" w:fill="auto"/>
                <w:tcMar>
                  <w:top w:w="100" w:type="dxa"/>
                  <w:left w:w="100" w:type="dxa"/>
                  <w:bottom w:w="100" w:type="dxa"/>
                  <w:right w:w="100" w:type="dxa"/>
                </w:tcMar>
              </w:tcPr>
              <w:p w14:paraId="01B08802"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mục menu hoạt động đúng, điều hướng đến các Frame hoặc Panel phù hợp.</w:t>
                </w:r>
              </w:p>
            </w:tc>
          </w:tr>
          <w:tr w:rsidR="00031266" w14:paraId="306DAEC3" w14:textId="77777777">
            <w:tc>
              <w:tcPr>
                <w:tcW w:w="1080" w:type="dxa"/>
                <w:shd w:val="clear" w:color="auto" w:fill="auto"/>
                <w:tcMar>
                  <w:top w:w="100" w:type="dxa"/>
                  <w:left w:w="100" w:type="dxa"/>
                  <w:bottom w:w="100" w:type="dxa"/>
                  <w:right w:w="100" w:type="dxa"/>
                </w:tcMar>
              </w:tcPr>
              <w:p w14:paraId="7A803F3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4</w:t>
                </w:r>
              </w:p>
            </w:tc>
            <w:tc>
              <w:tcPr>
                <w:tcW w:w="3390" w:type="dxa"/>
                <w:shd w:val="clear" w:color="auto" w:fill="auto"/>
                <w:tcMar>
                  <w:top w:w="100" w:type="dxa"/>
                  <w:left w:w="100" w:type="dxa"/>
                  <w:bottom w:w="100" w:type="dxa"/>
                  <w:right w:w="100" w:type="dxa"/>
                </w:tcMar>
              </w:tcPr>
              <w:p w14:paraId="2505A34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điều hướng giữa các Panel</w:t>
                </w:r>
              </w:p>
            </w:tc>
            <w:tc>
              <w:tcPr>
                <w:tcW w:w="2235" w:type="dxa"/>
                <w:shd w:val="clear" w:color="auto" w:fill="auto"/>
                <w:tcMar>
                  <w:top w:w="100" w:type="dxa"/>
                  <w:left w:w="100" w:type="dxa"/>
                  <w:bottom w:w="100" w:type="dxa"/>
                  <w:right w:w="100" w:type="dxa"/>
                </w:tcMar>
              </w:tcPr>
              <w:p w14:paraId="6456B31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chuyển đổi giữa các Panel (nếu có) bằng cách nhấn vào các nút hoặc menu liên quan.</w:t>
                </w:r>
              </w:p>
            </w:tc>
            <w:tc>
              <w:tcPr>
                <w:tcW w:w="2235" w:type="dxa"/>
                <w:shd w:val="clear" w:color="auto" w:fill="auto"/>
                <w:tcMar>
                  <w:top w:w="100" w:type="dxa"/>
                  <w:left w:w="100" w:type="dxa"/>
                  <w:bottom w:w="100" w:type="dxa"/>
                  <w:right w:w="100" w:type="dxa"/>
                </w:tcMar>
              </w:tcPr>
              <w:p w14:paraId="6D214555"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Panel được chuyển đổi mượt mà, hiển thị đúng dữ liệu.</w:t>
                </w:r>
              </w:p>
            </w:tc>
          </w:tr>
          <w:tr w:rsidR="00031266" w14:paraId="0D48C313" w14:textId="77777777">
            <w:tc>
              <w:tcPr>
                <w:tcW w:w="1080" w:type="dxa"/>
                <w:shd w:val="clear" w:color="auto" w:fill="auto"/>
                <w:tcMar>
                  <w:top w:w="100" w:type="dxa"/>
                  <w:left w:w="100" w:type="dxa"/>
                  <w:bottom w:w="100" w:type="dxa"/>
                  <w:right w:w="100" w:type="dxa"/>
                </w:tcMar>
              </w:tcPr>
              <w:p w14:paraId="7AD6436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5</w:t>
                </w:r>
              </w:p>
            </w:tc>
            <w:tc>
              <w:tcPr>
                <w:tcW w:w="3390" w:type="dxa"/>
                <w:shd w:val="clear" w:color="auto" w:fill="auto"/>
                <w:tcMar>
                  <w:top w:w="100" w:type="dxa"/>
                  <w:left w:w="100" w:type="dxa"/>
                  <w:bottom w:w="100" w:type="dxa"/>
                  <w:right w:w="100" w:type="dxa"/>
                </w:tcMar>
              </w:tcPr>
              <w:p w14:paraId="08E5D5F0"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chức năng thoát và đăng xuất</w:t>
                </w:r>
              </w:p>
            </w:tc>
            <w:tc>
              <w:tcPr>
                <w:tcW w:w="2235" w:type="dxa"/>
                <w:shd w:val="clear" w:color="auto" w:fill="auto"/>
                <w:tcMar>
                  <w:top w:w="100" w:type="dxa"/>
                  <w:left w:w="100" w:type="dxa"/>
                  <w:bottom w:w="100" w:type="dxa"/>
                  <w:right w:w="100" w:type="dxa"/>
                </w:tcMar>
              </w:tcPr>
              <w:p w14:paraId="744D1F2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Nhấn nút "Đăng xuất hoặc thoát" hoặc chọn từ menu để thoát ứng dụng.</w:t>
                </w:r>
              </w:p>
            </w:tc>
            <w:tc>
              <w:tcPr>
                <w:tcW w:w="2235" w:type="dxa"/>
                <w:shd w:val="clear" w:color="auto" w:fill="auto"/>
                <w:tcMar>
                  <w:top w:w="100" w:type="dxa"/>
                  <w:left w:w="100" w:type="dxa"/>
                  <w:bottom w:w="100" w:type="dxa"/>
                  <w:right w:w="100" w:type="dxa"/>
                </w:tcMar>
              </w:tcPr>
              <w:p w14:paraId="4DB0A8C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Hệ thống hiển thị hộp thoại xác nhận thoát, thoát ứng dụng sau khi người dùng xác nhận.</w:t>
                </w:r>
              </w:p>
            </w:tc>
          </w:tr>
        </w:tbl>
      </w:sdtContent>
    </w:sdt>
    <w:p w14:paraId="3B707A62" w14:textId="77777777" w:rsidR="00031266" w:rsidRDefault="00031266">
      <w:pPr>
        <w:tabs>
          <w:tab w:val="left" w:pos="880"/>
          <w:tab w:val="right" w:pos="9350"/>
        </w:tabs>
        <w:spacing w:after="100"/>
      </w:pPr>
    </w:p>
    <w:p w14:paraId="6513CA35" w14:textId="77777777" w:rsidR="00031266" w:rsidRDefault="00031266">
      <w:pPr>
        <w:tabs>
          <w:tab w:val="left" w:pos="880"/>
          <w:tab w:val="right" w:pos="9350"/>
        </w:tabs>
        <w:spacing w:after="100"/>
        <w:ind w:left="220"/>
      </w:pPr>
    </w:p>
    <w:p w14:paraId="43412D78" w14:textId="77777777" w:rsidR="00031266" w:rsidRDefault="00031266">
      <w:pPr>
        <w:tabs>
          <w:tab w:val="left" w:pos="880"/>
          <w:tab w:val="right" w:pos="9350"/>
        </w:tabs>
        <w:spacing w:after="100"/>
        <w:ind w:left="220"/>
      </w:pPr>
    </w:p>
    <w:p w14:paraId="367A22BF" w14:textId="77777777" w:rsidR="00031266" w:rsidRDefault="00031266">
      <w:pPr>
        <w:tabs>
          <w:tab w:val="left" w:pos="880"/>
          <w:tab w:val="right" w:pos="9350"/>
        </w:tabs>
        <w:spacing w:after="100"/>
        <w:ind w:left="220"/>
      </w:pPr>
    </w:p>
    <w:p w14:paraId="0693BE2D" w14:textId="77777777" w:rsidR="00031266" w:rsidRDefault="00031266">
      <w:pPr>
        <w:tabs>
          <w:tab w:val="left" w:pos="880"/>
          <w:tab w:val="right" w:pos="9350"/>
        </w:tabs>
        <w:spacing w:after="100"/>
        <w:ind w:left="220"/>
      </w:pPr>
    </w:p>
    <w:p w14:paraId="6CF36E15" w14:textId="77777777" w:rsidR="00031266" w:rsidRDefault="00031266">
      <w:pPr>
        <w:tabs>
          <w:tab w:val="left" w:pos="880"/>
          <w:tab w:val="right" w:pos="9350"/>
        </w:tabs>
        <w:spacing w:after="100"/>
        <w:ind w:left="220"/>
      </w:pPr>
    </w:p>
    <w:p w14:paraId="51D2FC23" w14:textId="77777777" w:rsidR="00031266" w:rsidRDefault="00031266">
      <w:pPr>
        <w:tabs>
          <w:tab w:val="left" w:pos="880"/>
          <w:tab w:val="right" w:pos="9350"/>
        </w:tabs>
        <w:spacing w:after="100"/>
        <w:ind w:left="220"/>
      </w:pPr>
    </w:p>
    <w:p w14:paraId="261FA2C2" w14:textId="77777777" w:rsidR="00031266" w:rsidRDefault="00031266">
      <w:pPr>
        <w:tabs>
          <w:tab w:val="left" w:pos="880"/>
          <w:tab w:val="right" w:pos="9350"/>
        </w:tabs>
        <w:spacing w:after="100"/>
        <w:ind w:left="220"/>
      </w:pPr>
    </w:p>
    <w:p w14:paraId="26B3B05D" w14:textId="77777777" w:rsidR="00031266" w:rsidRDefault="00031266">
      <w:pPr>
        <w:tabs>
          <w:tab w:val="left" w:pos="880"/>
          <w:tab w:val="right" w:pos="9350"/>
        </w:tabs>
        <w:spacing w:after="100"/>
        <w:ind w:left="220"/>
      </w:pPr>
    </w:p>
    <w:p w14:paraId="5681A8FD" w14:textId="77777777" w:rsidR="00031266" w:rsidRDefault="00031266">
      <w:pPr>
        <w:tabs>
          <w:tab w:val="left" w:pos="880"/>
          <w:tab w:val="right" w:pos="9350"/>
        </w:tabs>
        <w:spacing w:after="100"/>
        <w:ind w:left="220"/>
      </w:pPr>
    </w:p>
    <w:p w14:paraId="473CDD82" w14:textId="77777777" w:rsidR="00031266" w:rsidRDefault="00031266">
      <w:pPr>
        <w:tabs>
          <w:tab w:val="left" w:pos="880"/>
          <w:tab w:val="right" w:pos="9350"/>
        </w:tabs>
        <w:spacing w:after="100"/>
        <w:ind w:left="220"/>
      </w:pPr>
    </w:p>
    <w:p w14:paraId="050A97C7" w14:textId="77777777" w:rsidR="00031266" w:rsidRDefault="00031266">
      <w:pPr>
        <w:tabs>
          <w:tab w:val="left" w:pos="880"/>
          <w:tab w:val="right" w:pos="9350"/>
        </w:tabs>
        <w:spacing w:after="100"/>
        <w:ind w:left="220"/>
      </w:pPr>
    </w:p>
    <w:p w14:paraId="026D4EB7" w14:textId="77777777" w:rsidR="00031266" w:rsidRDefault="00A52518">
      <w:pPr>
        <w:tabs>
          <w:tab w:val="left" w:pos="880"/>
          <w:tab w:val="right" w:pos="9350"/>
        </w:tabs>
        <w:spacing w:after="100"/>
        <w:ind w:left="220"/>
        <w:rPr>
          <w:rFonts w:ascii="Times New Roman" w:eastAsia="Times New Roman" w:hAnsi="Times New Roman" w:cs="Times New Roman"/>
          <w:b/>
          <w:color w:val="4A86E8"/>
          <w:sz w:val="28"/>
          <w:szCs w:val="28"/>
        </w:rPr>
      </w:pPr>
      <w:hyperlink w:anchor="_heading=h.3as4poj">
        <w:r w:rsidR="0049755C">
          <w:rPr>
            <w:rFonts w:ascii="Times New Roman" w:eastAsia="Times New Roman" w:hAnsi="Times New Roman" w:cs="Times New Roman"/>
            <w:b/>
            <w:color w:val="4A86E8"/>
            <w:sz w:val="28"/>
            <w:szCs w:val="28"/>
          </w:rPr>
          <w:t>4.3</w:t>
        </w:r>
        <w:r w:rsidR="0049755C">
          <w:rPr>
            <w:rFonts w:ascii="Times New Roman" w:eastAsia="Times New Roman" w:hAnsi="Times New Roman" w:cs="Times New Roman"/>
            <w:b/>
            <w:color w:val="4A86E8"/>
            <w:sz w:val="28"/>
            <w:szCs w:val="28"/>
          </w:rPr>
          <w:tab/>
          <w:t>Kiểm thử form</w:t>
        </w:r>
      </w:hyperlink>
      <w:r w:rsidR="0049755C">
        <w:rPr>
          <w:rFonts w:ascii="Times New Roman" w:eastAsia="Times New Roman" w:hAnsi="Times New Roman" w:cs="Times New Roman"/>
        </w:rPr>
        <w:t xml:space="preserve"> </w:t>
      </w:r>
      <w:r w:rsidR="0049755C">
        <w:rPr>
          <w:rFonts w:ascii="Times New Roman" w:eastAsia="Times New Roman" w:hAnsi="Times New Roman" w:cs="Times New Roman"/>
          <w:b/>
          <w:color w:val="4A86E8"/>
          <w:sz w:val="28"/>
          <w:szCs w:val="28"/>
        </w:rPr>
        <w:t xml:space="preserve">Quản lý Bán Hàng </w:t>
      </w:r>
    </w:p>
    <w:p w14:paraId="36717668" w14:textId="77777777" w:rsidR="00031266" w:rsidRDefault="00031266">
      <w:pPr>
        <w:tabs>
          <w:tab w:val="left" w:pos="880"/>
          <w:tab w:val="right" w:pos="9350"/>
        </w:tabs>
        <w:spacing w:after="100"/>
        <w:rPr>
          <w:b/>
          <w:color w:val="4A86E8"/>
          <w:sz w:val="28"/>
          <w:szCs w:val="28"/>
        </w:rPr>
      </w:pPr>
    </w:p>
    <w:sdt>
      <w:sdtPr>
        <w:tag w:val="goog_rdk_30"/>
        <w:id w:val="1283002216"/>
        <w:lock w:val="contentLocked"/>
      </w:sdtPr>
      <w:sdtContent>
        <w:tbl>
          <w:tblPr>
            <w:tblStyle w:val="a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3105"/>
            <w:gridCol w:w="2235"/>
            <w:gridCol w:w="2235"/>
          </w:tblGrid>
          <w:tr w:rsidR="00031266" w14:paraId="1F75D483" w14:textId="77777777">
            <w:tc>
              <w:tcPr>
                <w:tcW w:w="1365" w:type="dxa"/>
                <w:shd w:val="clear" w:color="auto" w:fill="auto"/>
                <w:tcMar>
                  <w:top w:w="100" w:type="dxa"/>
                  <w:left w:w="100" w:type="dxa"/>
                  <w:bottom w:w="100" w:type="dxa"/>
                  <w:right w:w="100" w:type="dxa"/>
                </w:tcMar>
              </w:tcPr>
              <w:p w14:paraId="39D848E7"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105" w:type="dxa"/>
                <w:shd w:val="clear" w:color="auto" w:fill="auto"/>
                <w:tcMar>
                  <w:top w:w="100" w:type="dxa"/>
                  <w:left w:w="100" w:type="dxa"/>
                  <w:bottom w:w="100" w:type="dxa"/>
                  <w:right w:w="100" w:type="dxa"/>
                </w:tcMar>
              </w:tcPr>
              <w:p w14:paraId="39719D9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35" w:type="dxa"/>
                <w:shd w:val="clear" w:color="auto" w:fill="auto"/>
                <w:tcMar>
                  <w:top w:w="100" w:type="dxa"/>
                  <w:left w:w="100" w:type="dxa"/>
                  <w:bottom w:w="100" w:type="dxa"/>
                  <w:right w:w="100" w:type="dxa"/>
                </w:tcMar>
              </w:tcPr>
              <w:p w14:paraId="56B74AE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50C1375D"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3337E54C" w14:textId="77777777">
            <w:tc>
              <w:tcPr>
                <w:tcW w:w="1365" w:type="dxa"/>
                <w:shd w:val="clear" w:color="auto" w:fill="auto"/>
                <w:tcMar>
                  <w:top w:w="100" w:type="dxa"/>
                  <w:left w:w="100" w:type="dxa"/>
                  <w:bottom w:w="100" w:type="dxa"/>
                  <w:right w:w="100" w:type="dxa"/>
                </w:tcMar>
              </w:tcPr>
              <w:p w14:paraId="06666462"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3105" w:type="dxa"/>
                <w:shd w:val="clear" w:color="auto" w:fill="auto"/>
                <w:tcMar>
                  <w:top w:w="100" w:type="dxa"/>
                  <w:left w:w="100" w:type="dxa"/>
                  <w:bottom w:w="100" w:type="dxa"/>
                  <w:right w:w="100" w:type="dxa"/>
                </w:tcMar>
              </w:tcPr>
              <w:p w14:paraId="2125BF52"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mã nhân viên</w:t>
                </w:r>
              </w:p>
            </w:tc>
            <w:tc>
              <w:tcPr>
                <w:tcW w:w="2235" w:type="dxa"/>
                <w:shd w:val="clear" w:color="auto" w:fill="auto"/>
                <w:tcMar>
                  <w:top w:w="100" w:type="dxa"/>
                  <w:left w:w="100" w:type="dxa"/>
                  <w:bottom w:w="100" w:type="dxa"/>
                  <w:right w:w="100" w:type="dxa"/>
                </w:tcMar>
              </w:tcPr>
              <w:p w14:paraId="40297DB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Không được nhập mã nhân viên, mã nhân viên được lấy từ thông tin tài khoản đã đăng nhập</w:t>
                </w:r>
              </w:p>
            </w:tc>
            <w:tc>
              <w:tcPr>
                <w:tcW w:w="2235" w:type="dxa"/>
                <w:shd w:val="clear" w:color="auto" w:fill="auto"/>
                <w:tcMar>
                  <w:top w:w="100" w:type="dxa"/>
                  <w:left w:w="100" w:type="dxa"/>
                  <w:bottom w:w="100" w:type="dxa"/>
                  <w:right w:w="100" w:type="dxa"/>
                </w:tcMar>
              </w:tcPr>
              <w:p w14:paraId="12C88F8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quản lý bán hàng thể hiện đúng trên textfield mã nhân viên</w:t>
                </w:r>
              </w:p>
            </w:tc>
          </w:tr>
          <w:tr w:rsidR="00031266" w14:paraId="268CFE23" w14:textId="77777777">
            <w:tc>
              <w:tcPr>
                <w:tcW w:w="1365" w:type="dxa"/>
                <w:shd w:val="clear" w:color="auto" w:fill="auto"/>
                <w:tcMar>
                  <w:top w:w="100" w:type="dxa"/>
                  <w:left w:w="100" w:type="dxa"/>
                  <w:bottom w:w="100" w:type="dxa"/>
                  <w:right w:w="100" w:type="dxa"/>
                </w:tcMar>
              </w:tcPr>
              <w:p w14:paraId="02645C9F"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3105" w:type="dxa"/>
                <w:shd w:val="clear" w:color="auto" w:fill="auto"/>
                <w:tcMar>
                  <w:top w:w="100" w:type="dxa"/>
                  <w:left w:w="100" w:type="dxa"/>
                  <w:bottom w:w="100" w:type="dxa"/>
                  <w:right w:w="100" w:type="dxa"/>
                </w:tcMar>
              </w:tcPr>
              <w:p w14:paraId="5F41E23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phần quét barcode</w:t>
                </w:r>
              </w:p>
            </w:tc>
            <w:tc>
              <w:tcPr>
                <w:tcW w:w="2235" w:type="dxa"/>
                <w:shd w:val="clear" w:color="auto" w:fill="auto"/>
                <w:tcMar>
                  <w:top w:w="100" w:type="dxa"/>
                  <w:left w:w="100" w:type="dxa"/>
                  <w:bottom w:w="100" w:type="dxa"/>
                  <w:right w:w="100" w:type="dxa"/>
                </w:tcMar>
              </w:tcPr>
              <w:p w14:paraId="7D90BA30"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Khi quét barcode chỉ thêm sản phẩm vào giỏ hàng khi trong danh sách có sản phẩm đó </w:t>
                </w:r>
              </w:p>
            </w:tc>
            <w:tc>
              <w:tcPr>
                <w:tcW w:w="2235" w:type="dxa"/>
                <w:shd w:val="clear" w:color="auto" w:fill="auto"/>
                <w:tcMar>
                  <w:top w:w="100" w:type="dxa"/>
                  <w:left w:w="100" w:type="dxa"/>
                  <w:bottom w:w="100" w:type="dxa"/>
                  <w:right w:w="100" w:type="dxa"/>
                </w:tcMar>
              </w:tcPr>
              <w:p w14:paraId="3443C298"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Barcode hoạt động đúng trong frame quản lí bán hàng </w:t>
                </w:r>
              </w:p>
            </w:tc>
          </w:tr>
          <w:tr w:rsidR="00031266" w14:paraId="36E3E3BF" w14:textId="77777777">
            <w:tc>
              <w:tcPr>
                <w:tcW w:w="1365" w:type="dxa"/>
                <w:shd w:val="clear" w:color="auto" w:fill="auto"/>
                <w:tcMar>
                  <w:top w:w="100" w:type="dxa"/>
                  <w:left w:w="100" w:type="dxa"/>
                  <w:bottom w:w="100" w:type="dxa"/>
                  <w:right w:w="100" w:type="dxa"/>
                </w:tcMar>
              </w:tcPr>
              <w:p w14:paraId="09FE520B"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3105" w:type="dxa"/>
                <w:shd w:val="clear" w:color="auto" w:fill="auto"/>
                <w:tcMar>
                  <w:top w:w="100" w:type="dxa"/>
                  <w:left w:w="100" w:type="dxa"/>
                  <w:bottom w:w="100" w:type="dxa"/>
                  <w:right w:w="100" w:type="dxa"/>
                </w:tcMar>
              </w:tcPr>
              <w:p w14:paraId="7C9E34D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thanh toán </w:t>
                </w:r>
              </w:p>
            </w:tc>
            <w:tc>
              <w:tcPr>
                <w:tcW w:w="2235" w:type="dxa"/>
                <w:shd w:val="clear" w:color="auto" w:fill="auto"/>
                <w:tcMar>
                  <w:top w:w="100" w:type="dxa"/>
                  <w:left w:w="100" w:type="dxa"/>
                  <w:bottom w:w="100" w:type="dxa"/>
                  <w:right w:w="100" w:type="dxa"/>
                </w:tcMar>
              </w:tcPr>
              <w:p w14:paraId="5C5E8CA0"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Chỉ được thanh toán khi có sản phẩm trong giỏ hàng</w:t>
                </w:r>
              </w:p>
            </w:tc>
            <w:tc>
              <w:tcPr>
                <w:tcW w:w="2235" w:type="dxa"/>
                <w:shd w:val="clear" w:color="auto" w:fill="auto"/>
                <w:tcMar>
                  <w:top w:w="100" w:type="dxa"/>
                  <w:left w:w="100" w:type="dxa"/>
                  <w:bottom w:w="100" w:type="dxa"/>
                  <w:right w:w="100" w:type="dxa"/>
                </w:tcMar>
              </w:tcPr>
              <w:p w14:paraId="3245B2A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thanh toán đã hoạt động đúng trong frame quản lí bán hàng </w:t>
                </w:r>
              </w:p>
            </w:tc>
          </w:tr>
          <w:tr w:rsidR="00031266" w14:paraId="41D7ECED" w14:textId="77777777">
            <w:tc>
              <w:tcPr>
                <w:tcW w:w="1365" w:type="dxa"/>
                <w:shd w:val="clear" w:color="auto" w:fill="auto"/>
                <w:tcMar>
                  <w:top w:w="100" w:type="dxa"/>
                  <w:left w:w="100" w:type="dxa"/>
                  <w:bottom w:w="100" w:type="dxa"/>
                  <w:right w:w="100" w:type="dxa"/>
                </w:tcMar>
              </w:tcPr>
              <w:p w14:paraId="5FA4F4DF"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3105" w:type="dxa"/>
                <w:shd w:val="clear" w:color="auto" w:fill="auto"/>
                <w:tcMar>
                  <w:top w:w="100" w:type="dxa"/>
                  <w:left w:w="100" w:type="dxa"/>
                  <w:bottom w:w="100" w:type="dxa"/>
                  <w:right w:w="100" w:type="dxa"/>
                </w:tcMar>
              </w:tcPr>
              <w:p w14:paraId="5652EAB9"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textfield tìm kiếm </w:t>
                </w:r>
              </w:p>
            </w:tc>
            <w:tc>
              <w:tcPr>
                <w:tcW w:w="2235" w:type="dxa"/>
                <w:shd w:val="clear" w:color="auto" w:fill="auto"/>
                <w:tcMar>
                  <w:top w:w="100" w:type="dxa"/>
                  <w:left w:w="100" w:type="dxa"/>
                  <w:bottom w:w="100" w:type="dxa"/>
                  <w:right w:w="100" w:type="dxa"/>
                </w:tcMar>
              </w:tcPr>
              <w:p w14:paraId="4603A1A2"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Chỉ tìm kiếm thấy sản phẩm nào có trong danh sách </w:t>
                </w:r>
              </w:p>
            </w:tc>
            <w:tc>
              <w:tcPr>
                <w:tcW w:w="2235" w:type="dxa"/>
                <w:shd w:val="clear" w:color="auto" w:fill="auto"/>
                <w:tcMar>
                  <w:top w:w="100" w:type="dxa"/>
                  <w:left w:w="100" w:type="dxa"/>
                  <w:bottom w:w="100" w:type="dxa"/>
                  <w:right w:w="100" w:type="dxa"/>
                </w:tcMar>
              </w:tcPr>
              <w:p w14:paraId="145CA94F"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Textfield tìm kiếm đã hoạt động đúng trong quản lí bán hàng </w:t>
                </w:r>
              </w:p>
            </w:tc>
          </w:tr>
        </w:tbl>
      </w:sdtContent>
    </w:sdt>
    <w:p w14:paraId="13A926E7" w14:textId="77777777" w:rsidR="00031266" w:rsidRDefault="00A52518">
      <w:pPr>
        <w:tabs>
          <w:tab w:val="left" w:pos="880"/>
          <w:tab w:val="right" w:pos="9350"/>
        </w:tabs>
        <w:spacing w:after="100"/>
        <w:rPr>
          <w:rFonts w:ascii="Times New Roman" w:eastAsia="Times New Roman" w:hAnsi="Times New Roman" w:cs="Times New Roman"/>
          <w:b/>
          <w:color w:val="4A86E8"/>
          <w:sz w:val="28"/>
          <w:szCs w:val="28"/>
        </w:rPr>
      </w:pPr>
      <w:hyperlink w:anchor="_heading=h.3as4poj">
        <w:r w:rsidR="0049755C">
          <w:rPr>
            <w:rFonts w:ascii="Times New Roman" w:eastAsia="Times New Roman" w:hAnsi="Times New Roman" w:cs="Times New Roman"/>
            <w:b/>
            <w:color w:val="4A86E8"/>
            <w:sz w:val="28"/>
            <w:szCs w:val="28"/>
          </w:rPr>
          <w:t>4.4</w:t>
        </w:r>
        <w:r w:rsidR="0049755C">
          <w:rPr>
            <w:rFonts w:ascii="Times New Roman" w:eastAsia="Times New Roman" w:hAnsi="Times New Roman" w:cs="Times New Roman"/>
            <w:b/>
            <w:color w:val="4A86E8"/>
            <w:sz w:val="28"/>
            <w:szCs w:val="28"/>
          </w:rPr>
          <w:tab/>
          <w:t>Kiểm thử form</w:t>
        </w:r>
      </w:hyperlink>
      <w:r w:rsidR="0049755C">
        <w:rPr>
          <w:rFonts w:ascii="Times New Roman" w:eastAsia="Times New Roman" w:hAnsi="Times New Roman" w:cs="Times New Roman"/>
        </w:rPr>
        <w:t xml:space="preserve"> </w:t>
      </w:r>
      <w:r w:rsidR="0049755C">
        <w:rPr>
          <w:rFonts w:ascii="Times New Roman" w:eastAsia="Times New Roman" w:hAnsi="Times New Roman" w:cs="Times New Roman"/>
          <w:b/>
          <w:color w:val="4A86E8"/>
          <w:sz w:val="28"/>
          <w:szCs w:val="28"/>
        </w:rPr>
        <w:t xml:space="preserve">Quản lý Nhân viên </w:t>
      </w:r>
    </w:p>
    <w:p w14:paraId="5B46277C"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p>
    <w:sdt>
      <w:sdtPr>
        <w:tag w:val="goog_rdk_31"/>
        <w:id w:val="1154492786"/>
        <w:lock w:val="contentLocked"/>
      </w:sdtPr>
      <w:sdtContent>
        <w:tbl>
          <w:tblPr>
            <w:tblStyle w:val="aa"/>
            <w:tblW w:w="8985"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985"/>
            <w:gridCol w:w="2205"/>
            <w:gridCol w:w="2205"/>
          </w:tblGrid>
          <w:tr w:rsidR="00031266" w14:paraId="631F6B67" w14:textId="77777777">
            <w:tc>
              <w:tcPr>
                <w:tcW w:w="1590" w:type="dxa"/>
                <w:shd w:val="clear" w:color="auto" w:fill="auto"/>
                <w:tcMar>
                  <w:top w:w="100" w:type="dxa"/>
                  <w:left w:w="100" w:type="dxa"/>
                  <w:bottom w:w="100" w:type="dxa"/>
                  <w:right w:w="100" w:type="dxa"/>
                </w:tcMar>
              </w:tcPr>
              <w:p w14:paraId="2D65A966"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985" w:type="dxa"/>
                <w:shd w:val="clear" w:color="auto" w:fill="auto"/>
                <w:tcMar>
                  <w:top w:w="100" w:type="dxa"/>
                  <w:left w:w="100" w:type="dxa"/>
                  <w:bottom w:w="100" w:type="dxa"/>
                  <w:right w:w="100" w:type="dxa"/>
                </w:tcMar>
              </w:tcPr>
              <w:p w14:paraId="3020705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05" w:type="dxa"/>
                <w:shd w:val="clear" w:color="auto" w:fill="auto"/>
                <w:tcMar>
                  <w:top w:w="100" w:type="dxa"/>
                  <w:left w:w="100" w:type="dxa"/>
                  <w:bottom w:w="100" w:type="dxa"/>
                  <w:right w:w="100" w:type="dxa"/>
                </w:tcMar>
              </w:tcPr>
              <w:p w14:paraId="67839678"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05" w:type="dxa"/>
                <w:shd w:val="clear" w:color="auto" w:fill="auto"/>
                <w:tcMar>
                  <w:top w:w="100" w:type="dxa"/>
                  <w:left w:w="100" w:type="dxa"/>
                  <w:bottom w:w="100" w:type="dxa"/>
                  <w:right w:w="100" w:type="dxa"/>
                </w:tcMar>
              </w:tcPr>
              <w:p w14:paraId="3E306F02"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3CD49713" w14:textId="77777777">
            <w:tc>
              <w:tcPr>
                <w:tcW w:w="1590" w:type="dxa"/>
                <w:shd w:val="clear" w:color="auto" w:fill="auto"/>
                <w:tcMar>
                  <w:top w:w="100" w:type="dxa"/>
                  <w:left w:w="100" w:type="dxa"/>
                  <w:bottom w:w="100" w:type="dxa"/>
                  <w:right w:w="100" w:type="dxa"/>
                </w:tcMar>
              </w:tcPr>
              <w:p w14:paraId="476839CA"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985" w:type="dxa"/>
                <w:shd w:val="clear" w:color="auto" w:fill="auto"/>
                <w:tcMar>
                  <w:top w:w="100" w:type="dxa"/>
                  <w:left w:w="100" w:type="dxa"/>
                  <w:bottom w:w="100" w:type="dxa"/>
                  <w:right w:w="100" w:type="dxa"/>
                </w:tcMar>
              </w:tcPr>
              <w:p w14:paraId="047DDF64"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thông tin nhân viên</w:t>
                </w:r>
              </w:p>
            </w:tc>
            <w:tc>
              <w:tcPr>
                <w:tcW w:w="2205" w:type="dxa"/>
                <w:shd w:val="clear" w:color="auto" w:fill="auto"/>
                <w:tcMar>
                  <w:top w:w="100" w:type="dxa"/>
                  <w:left w:w="100" w:type="dxa"/>
                  <w:bottom w:w="100" w:type="dxa"/>
                  <w:right w:w="100" w:type="dxa"/>
                </w:tcMar>
              </w:tcPr>
              <w:p w14:paraId="6BEFAD1B"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Thông tin nhân viên được lấy từ cơ sở dữ liệu </w:t>
                </w:r>
              </w:p>
            </w:tc>
            <w:tc>
              <w:tcPr>
                <w:tcW w:w="2205" w:type="dxa"/>
                <w:shd w:val="clear" w:color="auto" w:fill="auto"/>
                <w:tcMar>
                  <w:top w:w="100" w:type="dxa"/>
                  <w:left w:w="100" w:type="dxa"/>
                  <w:bottom w:w="100" w:type="dxa"/>
                  <w:right w:w="100" w:type="dxa"/>
                </w:tcMar>
              </w:tcPr>
              <w:p w14:paraId="64D0E45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quản lý nhân viên có thông tin nhân viên trên các textbox</w:t>
                </w:r>
              </w:p>
            </w:tc>
          </w:tr>
          <w:tr w:rsidR="00031266" w14:paraId="59EC99F6" w14:textId="77777777">
            <w:tc>
              <w:tcPr>
                <w:tcW w:w="1590" w:type="dxa"/>
                <w:shd w:val="clear" w:color="auto" w:fill="auto"/>
                <w:tcMar>
                  <w:top w:w="100" w:type="dxa"/>
                  <w:left w:w="100" w:type="dxa"/>
                  <w:bottom w:w="100" w:type="dxa"/>
                  <w:right w:w="100" w:type="dxa"/>
                </w:tcMar>
              </w:tcPr>
              <w:p w14:paraId="42B499F4"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985" w:type="dxa"/>
                <w:shd w:val="clear" w:color="auto" w:fill="auto"/>
                <w:tcMar>
                  <w:top w:w="100" w:type="dxa"/>
                  <w:left w:w="100" w:type="dxa"/>
                  <w:bottom w:w="100" w:type="dxa"/>
                  <w:right w:w="100" w:type="dxa"/>
                </w:tcMar>
              </w:tcPr>
              <w:p w14:paraId="25830E9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các nút điều hướng</w:t>
                </w:r>
              </w:p>
            </w:tc>
            <w:tc>
              <w:tcPr>
                <w:tcW w:w="2205" w:type="dxa"/>
                <w:shd w:val="clear" w:color="auto" w:fill="auto"/>
                <w:tcMar>
                  <w:top w:w="100" w:type="dxa"/>
                  <w:left w:w="100" w:type="dxa"/>
                  <w:bottom w:w="100" w:type="dxa"/>
                  <w:right w:w="100" w:type="dxa"/>
                </w:tcMar>
              </w:tcPr>
              <w:p w14:paraId="2FD4893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các nút điều hướng lên xuống chuyển thông tin nhân viên trong bảng </w:t>
                </w:r>
              </w:p>
            </w:tc>
            <w:tc>
              <w:tcPr>
                <w:tcW w:w="2205" w:type="dxa"/>
                <w:shd w:val="clear" w:color="auto" w:fill="auto"/>
                <w:tcMar>
                  <w:top w:w="100" w:type="dxa"/>
                  <w:left w:w="100" w:type="dxa"/>
                  <w:bottom w:w="100" w:type="dxa"/>
                  <w:right w:w="100" w:type="dxa"/>
                </w:tcMar>
              </w:tcPr>
              <w:p w14:paraId="07A1815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Các nút điều hướng được hoạt động mượt mà </w:t>
                </w:r>
              </w:p>
            </w:tc>
          </w:tr>
          <w:tr w:rsidR="00031266" w14:paraId="7D0D8BF0" w14:textId="77777777">
            <w:tc>
              <w:tcPr>
                <w:tcW w:w="1590" w:type="dxa"/>
                <w:shd w:val="clear" w:color="auto" w:fill="auto"/>
                <w:tcMar>
                  <w:top w:w="100" w:type="dxa"/>
                  <w:left w:w="100" w:type="dxa"/>
                  <w:bottom w:w="100" w:type="dxa"/>
                  <w:right w:w="100" w:type="dxa"/>
                </w:tcMar>
              </w:tcPr>
              <w:p w14:paraId="64DB4FA7"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985" w:type="dxa"/>
                <w:shd w:val="clear" w:color="auto" w:fill="auto"/>
                <w:tcMar>
                  <w:top w:w="100" w:type="dxa"/>
                  <w:left w:w="100" w:type="dxa"/>
                  <w:bottom w:w="100" w:type="dxa"/>
                  <w:right w:w="100" w:type="dxa"/>
                </w:tcMar>
              </w:tcPr>
              <w:p w14:paraId="4C8B98F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Mới</w:t>
                </w:r>
              </w:p>
            </w:tc>
            <w:tc>
              <w:tcPr>
                <w:tcW w:w="2205" w:type="dxa"/>
                <w:shd w:val="clear" w:color="auto" w:fill="auto"/>
                <w:tcMar>
                  <w:top w:w="100" w:type="dxa"/>
                  <w:left w:w="100" w:type="dxa"/>
                  <w:bottom w:w="100" w:type="dxa"/>
                  <w:right w:w="100" w:type="dxa"/>
                </w:tcMar>
              </w:tcPr>
              <w:p w14:paraId="22788A7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vào nút mới sẽ xóa trắng form </w:t>
                </w:r>
              </w:p>
            </w:tc>
            <w:tc>
              <w:tcPr>
                <w:tcW w:w="2205" w:type="dxa"/>
                <w:shd w:val="clear" w:color="auto" w:fill="auto"/>
                <w:tcMar>
                  <w:top w:w="100" w:type="dxa"/>
                  <w:left w:w="100" w:type="dxa"/>
                  <w:bottom w:w="100" w:type="dxa"/>
                  <w:right w:w="100" w:type="dxa"/>
                </w:tcMar>
              </w:tcPr>
              <w:p w14:paraId="056489F7"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mới được hoạt động chính xác </w:t>
                </w:r>
              </w:p>
            </w:tc>
          </w:tr>
          <w:tr w:rsidR="00031266" w14:paraId="4EF7C06C" w14:textId="77777777">
            <w:tc>
              <w:tcPr>
                <w:tcW w:w="1590" w:type="dxa"/>
                <w:shd w:val="clear" w:color="auto" w:fill="auto"/>
                <w:tcMar>
                  <w:top w:w="100" w:type="dxa"/>
                  <w:left w:w="100" w:type="dxa"/>
                  <w:bottom w:w="100" w:type="dxa"/>
                  <w:right w:w="100" w:type="dxa"/>
                </w:tcMar>
              </w:tcPr>
              <w:p w14:paraId="0BBE73C5"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2985" w:type="dxa"/>
                <w:shd w:val="clear" w:color="auto" w:fill="auto"/>
                <w:tcMar>
                  <w:top w:w="100" w:type="dxa"/>
                  <w:left w:w="100" w:type="dxa"/>
                  <w:bottom w:w="100" w:type="dxa"/>
                  <w:right w:w="100" w:type="dxa"/>
                </w:tcMar>
              </w:tcPr>
              <w:p w14:paraId="246C1087"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Thêm </w:t>
                </w:r>
              </w:p>
            </w:tc>
            <w:tc>
              <w:tcPr>
                <w:tcW w:w="2205" w:type="dxa"/>
                <w:shd w:val="clear" w:color="auto" w:fill="auto"/>
                <w:tcMar>
                  <w:top w:w="100" w:type="dxa"/>
                  <w:left w:w="100" w:type="dxa"/>
                  <w:bottom w:w="100" w:type="dxa"/>
                  <w:right w:w="100" w:type="dxa"/>
                </w:tcMar>
              </w:tcPr>
              <w:p w14:paraId="60C2DB37"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nút thêm sẽ xuất hiện mã nhân viên mới </w:t>
                </w:r>
              </w:p>
            </w:tc>
            <w:tc>
              <w:tcPr>
                <w:tcW w:w="2205" w:type="dxa"/>
                <w:shd w:val="clear" w:color="auto" w:fill="auto"/>
                <w:tcMar>
                  <w:top w:w="100" w:type="dxa"/>
                  <w:left w:w="100" w:type="dxa"/>
                  <w:bottom w:w="100" w:type="dxa"/>
                  <w:right w:w="100" w:type="dxa"/>
                </w:tcMar>
              </w:tcPr>
              <w:p w14:paraId="2E60B475"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thêm được hoạt động chính xác </w:t>
                </w:r>
              </w:p>
            </w:tc>
          </w:tr>
          <w:tr w:rsidR="00031266" w14:paraId="3EAB6EBC" w14:textId="77777777">
            <w:tc>
              <w:tcPr>
                <w:tcW w:w="1590" w:type="dxa"/>
                <w:shd w:val="clear" w:color="auto" w:fill="auto"/>
                <w:tcMar>
                  <w:top w:w="100" w:type="dxa"/>
                  <w:left w:w="100" w:type="dxa"/>
                  <w:bottom w:w="100" w:type="dxa"/>
                  <w:right w:w="100" w:type="dxa"/>
                </w:tcMar>
              </w:tcPr>
              <w:p w14:paraId="119DD9DC"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w:t>
                </w:r>
              </w:p>
            </w:tc>
            <w:tc>
              <w:tcPr>
                <w:tcW w:w="2985" w:type="dxa"/>
                <w:shd w:val="clear" w:color="auto" w:fill="auto"/>
                <w:tcMar>
                  <w:top w:w="100" w:type="dxa"/>
                  <w:left w:w="100" w:type="dxa"/>
                  <w:bottom w:w="100" w:type="dxa"/>
                  <w:right w:w="100" w:type="dxa"/>
                </w:tcMar>
              </w:tcPr>
              <w:p w14:paraId="6FBB929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Cập nhật</w:t>
                </w:r>
              </w:p>
            </w:tc>
            <w:tc>
              <w:tcPr>
                <w:tcW w:w="2205" w:type="dxa"/>
                <w:shd w:val="clear" w:color="auto" w:fill="auto"/>
                <w:tcMar>
                  <w:top w:w="100" w:type="dxa"/>
                  <w:left w:w="100" w:type="dxa"/>
                  <w:bottom w:w="100" w:type="dxa"/>
                  <w:right w:w="100" w:type="dxa"/>
                </w:tcMar>
              </w:tcPr>
              <w:p w14:paraId="09F41B4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vào nút sửa thì sẽ cho sửa thông tin của nhân viên nhưng </w:t>
                </w:r>
                <w:r>
                  <w:rPr>
                    <w:rFonts w:ascii="Times New Roman" w:eastAsia="Times New Roman" w:hAnsi="Times New Roman" w:cs="Times New Roman"/>
                    <w:b/>
                  </w:rPr>
                  <w:lastRenderedPageBreak/>
                  <w:t>không được sửa mã Nhân viên</w:t>
                </w:r>
              </w:p>
            </w:tc>
            <w:tc>
              <w:tcPr>
                <w:tcW w:w="2205" w:type="dxa"/>
                <w:shd w:val="clear" w:color="auto" w:fill="auto"/>
                <w:tcMar>
                  <w:top w:w="100" w:type="dxa"/>
                  <w:left w:w="100" w:type="dxa"/>
                  <w:bottom w:w="100" w:type="dxa"/>
                  <w:right w:w="100" w:type="dxa"/>
                </w:tcMar>
              </w:tcPr>
              <w:p w14:paraId="74C82E77"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lastRenderedPageBreak/>
                  <w:t xml:space="preserve">Nút sửa được hoạt động chính xác </w:t>
                </w:r>
              </w:p>
            </w:tc>
          </w:tr>
          <w:tr w:rsidR="00031266" w14:paraId="0005759B" w14:textId="77777777">
            <w:tc>
              <w:tcPr>
                <w:tcW w:w="1590" w:type="dxa"/>
                <w:shd w:val="clear" w:color="auto" w:fill="auto"/>
                <w:tcMar>
                  <w:top w:w="100" w:type="dxa"/>
                  <w:left w:w="100" w:type="dxa"/>
                  <w:bottom w:w="100" w:type="dxa"/>
                  <w:right w:w="100" w:type="dxa"/>
                </w:tcMar>
              </w:tcPr>
              <w:p w14:paraId="51C40487"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w:t>
                </w:r>
              </w:p>
            </w:tc>
            <w:tc>
              <w:tcPr>
                <w:tcW w:w="2985" w:type="dxa"/>
                <w:shd w:val="clear" w:color="auto" w:fill="auto"/>
                <w:tcMar>
                  <w:top w:w="100" w:type="dxa"/>
                  <w:left w:w="100" w:type="dxa"/>
                  <w:bottom w:w="100" w:type="dxa"/>
                  <w:right w:w="100" w:type="dxa"/>
                </w:tcMar>
              </w:tcPr>
              <w:p w14:paraId="67EE8DE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xóa </w:t>
                </w:r>
              </w:p>
            </w:tc>
            <w:tc>
              <w:tcPr>
                <w:tcW w:w="2205" w:type="dxa"/>
                <w:shd w:val="clear" w:color="auto" w:fill="auto"/>
                <w:tcMar>
                  <w:top w:w="100" w:type="dxa"/>
                  <w:left w:w="100" w:type="dxa"/>
                  <w:bottom w:w="100" w:type="dxa"/>
                  <w:right w:w="100" w:type="dxa"/>
                </w:tcMar>
              </w:tcPr>
              <w:p w14:paraId="45C6AF1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khi click vào nút xóa thì sẽ xóa nhân viên trong danh sách nhưng không xóa trong database</w:t>
                </w:r>
              </w:p>
            </w:tc>
            <w:tc>
              <w:tcPr>
                <w:tcW w:w="2205" w:type="dxa"/>
                <w:shd w:val="clear" w:color="auto" w:fill="auto"/>
                <w:tcMar>
                  <w:top w:w="100" w:type="dxa"/>
                  <w:left w:w="100" w:type="dxa"/>
                  <w:bottom w:w="100" w:type="dxa"/>
                  <w:right w:w="100" w:type="dxa"/>
                </w:tcMar>
              </w:tcPr>
              <w:p w14:paraId="723896F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nút xóa được hoạt động chính xác</w:t>
                </w:r>
              </w:p>
            </w:tc>
          </w:tr>
          <w:tr w:rsidR="00031266" w14:paraId="09397633" w14:textId="77777777">
            <w:tc>
              <w:tcPr>
                <w:tcW w:w="1590" w:type="dxa"/>
                <w:shd w:val="clear" w:color="auto" w:fill="auto"/>
                <w:tcMar>
                  <w:top w:w="100" w:type="dxa"/>
                  <w:left w:w="100" w:type="dxa"/>
                  <w:bottom w:w="100" w:type="dxa"/>
                  <w:right w:w="100" w:type="dxa"/>
                </w:tcMar>
              </w:tcPr>
              <w:p w14:paraId="6C7D5B00"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2985" w:type="dxa"/>
                <w:shd w:val="clear" w:color="auto" w:fill="auto"/>
                <w:tcMar>
                  <w:top w:w="100" w:type="dxa"/>
                  <w:left w:w="100" w:type="dxa"/>
                  <w:bottom w:w="100" w:type="dxa"/>
                  <w:right w:w="100" w:type="dxa"/>
                </w:tcMar>
              </w:tcPr>
              <w:p w14:paraId="201908D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textfield tìm kiếm </w:t>
                </w:r>
              </w:p>
            </w:tc>
            <w:tc>
              <w:tcPr>
                <w:tcW w:w="2205" w:type="dxa"/>
                <w:shd w:val="clear" w:color="auto" w:fill="auto"/>
                <w:tcMar>
                  <w:top w:w="100" w:type="dxa"/>
                  <w:left w:w="100" w:type="dxa"/>
                  <w:bottom w:w="100" w:type="dxa"/>
                  <w:right w:w="100" w:type="dxa"/>
                </w:tcMar>
              </w:tcPr>
              <w:p w14:paraId="7B74C87D"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khi tìm kiếm nhân viên thì sẽ tự động hiển thị nhân viên đó </w:t>
                </w:r>
              </w:p>
            </w:tc>
            <w:tc>
              <w:tcPr>
                <w:tcW w:w="2205" w:type="dxa"/>
                <w:shd w:val="clear" w:color="auto" w:fill="auto"/>
                <w:tcMar>
                  <w:top w:w="100" w:type="dxa"/>
                  <w:left w:w="100" w:type="dxa"/>
                  <w:bottom w:w="100" w:type="dxa"/>
                  <w:right w:w="100" w:type="dxa"/>
                </w:tcMar>
              </w:tcPr>
              <w:p w14:paraId="4A3C5FF1"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textfield tìm kiếm hoạt động chính xác</w:t>
                </w:r>
              </w:p>
            </w:tc>
          </w:tr>
        </w:tbl>
      </w:sdtContent>
    </w:sdt>
    <w:p w14:paraId="7C78273D" w14:textId="77777777" w:rsidR="00031266" w:rsidRDefault="00A52518">
      <w:pPr>
        <w:tabs>
          <w:tab w:val="left" w:pos="880"/>
          <w:tab w:val="right" w:pos="9350"/>
        </w:tabs>
        <w:spacing w:after="100"/>
        <w:rPr>
          <w:rFonts w:ascii="Times New Roman" w:eastAsia="Times New Roman" w:hAnsi="Times New Roman" w:cs="Times New Roman"/>
          <w:b/>
          <w:color w:val="4A86E8"/>
          <w:sz w:val="28"/>
          <w:szCs w:val="28"/>
        </w:rPr>
      </w:pPr>
      <w:hyperlink w:anchor="_heading=h.3as4poj">
        <w:r w:rsidR="0049755C">
          <w:rPr>
            <w:rFonts w:ascii="Times New Roman" w:eastAsia="Times New Roman" w:hAnsi="Times New Roman" w:cs="Times New Roman"/>
            <w:b/>
            <w:color w:val="4A86E8"/>
            <w:sz w:val="28"/>
            <w:szCs w:val="28"/>
          </w:rPr>
          <w:t>4.5</w:t>
        </w:r>
        <w:r w:rsidR="0049755C">
          <w:rPr>
            <w:rFonts w:ascii="Times New Roman" w:eastAsia="Times New Roman" w:hAnsi="Times New Roman" w:cs="Times New Roman"/>
            <w:b/>
            <w:color w:val="4A86E8"/>
            <w:sz w:val="28"/>
            <w:szCs w:val="28"/>
          </w:rPr>
          <w:tab/>
          <w:t>Kiểm thử form</w:t>
        </w:r>
      </w:hyperlink>
      <w:r w:rsidR="0049755C">
        <w:rPr>
          <w:rFonts w:ascii="Times New Roman" w:eastAsia="Times New Roman" w:hAnsi="Times New Roman" w:cs="Times New Roman"/>
        </w:rPr>
        <w:t xml:space="preserve"> </w:t>
      </w:r>
      <w:r w:rsidR="0049755C">
        <w:rPr>
          <w:rFonts w:ascii="Times New Roman" w:eastAsia="Times New Roman" w:hAnsi="Times New Roman" w:cs="Times New Roman"/>
          <w:b/>
          <w:color w:val="4A86E8"/>
          <w:sz w:val="28"/>
          <w:szCs w:val="28"/>
        </w:rPr>
        <w:t>Quản lý Thuốc</w:t>
      </w:r>
    </w:p>
    <w:p w14:paraId="28864F84"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43A53446"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sdt>
      <w:sdtPr>
        <w:tag w:val="goog_rdk_32"/>
        <w:id w:val="1312602077"/>
        <w:lock w:val="contentLocked"/>
      </w:sdtPr>
      <w:sdtContent>
        <w:tbl>
          <w:tblPr>
            <w:tblStyle w:val="a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415"/>
            <w:gridCol w:w="2055"/>
            <w:gridCol w:w="2235"/>
          </w:tblGrid>
          <w:tr w:rsidR="00031266" w14:paraId="574D1B8B" w14:textId="77777777">
            <w:tc>
              <w:tcPr>
                <w:tcW w:w="2235" w:type="dxa"/>
                <w:shd w:val="clear" w:color="auto" w:fill="auto"/>
                <w:tcMar>
                  <w:top w:w="100" w:type="dxa"/>
                  <w:left w:w="100" w:type="dxa"/>
                  <w:bottom w:w="100" w:type="dxa"/>
                  <w:right w:w="100" w:type="dxa"/>
                </w:tcMar>
              </w:tcPr>
              <w:p w14:paraId="33D3398C"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415" w:type="dxa"/>
                <w:shd w:val="clear" w:color="auto" w:fill="auto"/>
                <w:tcMar>
                  <w:top w:w="100" w:type="dxa"/>
                  <w:left w:w="100" w:type="dxa"/>
                  <w:bottom w:w="100" w:type="dxa"/>
                  <w:right w:w="100" w:type="dxa"/>
                </w:tcMar>
              </w:tcPr>
              <w:p w14:paraId="49537AB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055" w:type="dxa"/>
                <w:shd w:val="clear" w:color="auto" w:fill="auto"/>
                <w:tcMar>
                  <w:top w:w="100" w:type="dxa"/>
                  <w:left w:w="100" w:type="dxa"/>
                  <w:bottom w:w="100" w:type="dxa"/>
                  <w:right w:w="100" w:type="dxa"/>
                </w:tcMar>
              </w:tcPr>
              <w:p w14:paraId="22978391"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299F1749"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0B6ADE70" w14:textId="77777777">
            <w:tc>
              <w:tcPr>
                <w:tcW w:w="2235" w:type="dxa"/>
                <w:shd w:val="clear" w:color="auto" w:fill="auto"/>
                <w:tcMar>
                  <w:top w:w="100" w:type="dxa"/>
                  <w:left w:w="100" w:type="dxa"/>
                  <w:bottom w:w="100" w:type="dxa"/>
                  <w:right w:w="100" w:type="dxa"/>
                </w:tcMar>
              </w:tcPr>
              <w:p w14:paraId="44267D09"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415" w:type="dxa"/>
                <w:shd w:val="clear" w:color="auto" w:fill="auto"/>
                <w:tcMar>
                  <w:top w:w="100" w:type="dxa"/>
                  <w:left w:w="100" w:type="dxa"/>
                  <w:bottom w:w="100" w:type="dxa"/>
                  <w:right w:w="100" w:type="dxa"/>
                </w:tcMar>
              </w:tcPr>
              <w:p w14:paraId="13979E6F"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thông tin của thuốc </w:t>
                </w:r>
              </w:p>
            </w:tc>
            <w:tc>
              <w:tcPr>
                <w:tcW w:w="2055" w:type="dxa"/>
                <w:shd w:val="clear" w:color="auto" w:fill="auto"/>
                <w:tcMar>
                  <w:top w:w="100" w:type="dxa"/>
                  <w:left w:w="100" w:type="dxa"/>
                  <w:bottom w:w="100" w:type="dxa"/>
                  <w:right w:w="100" w:type="dxa"/>
                </w:tcMar>
              </w:tcPr>
              <w:p w14:paraId="3AA5CBD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các textfield của thuốc có đổ dữ đúng dữ liệu từ database sang textfield </w:t>
                </w:r>
              </w:p>
            </w:tc>
            <w:tc>
              <w:tcPr>
                <w:tcW w:w="2235" w:type="dxa"/>
                <w:shd w:val="clear" w:color="auto" w:fill="auto"/>
                <w:tcMar>
                  <w:top w:w="100" w:type="dxa"/>
                  <w:left w:w="100" w:type="dxa"/>
                  <w:bottom w:w="100" w:type="dxa"/>
                  <w:right w:w="100" w:type="dxa"/>
                </w:tcMar>
              </w:tcPr>
              <w:p w14:paraId="05899D79"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textfield đã hiển thị đúng thông tin nhân viên</w:t>
                </w:r>
              </w:p>
            </w:tc>
          </w:tr>
          <w:tr w:rsidR="00031266" w14:paraId="491765C4" w14:textId="77777777">
            <w:trPr>
              <w:trHeight w:val="1191"/>
            </w:trPr>
            <w:tc>
              <w:tcPr>
                <w:tcW w:w="2235" w:type="dxa"/>
                <w:shd w:val="clear" w:color="auto" w:fill="auto"/>
                <w:tcMar>
                  <w:top w:w="100" w:type="dxa"/>
                  <w:left w:w="100" w:type="dxa"/>
                  <w:bottom w:w="100" w:type="dxa"/>
                  <w:right w:w="100" w:type="dxa"/>
                </w:tcMar>
              </w:tcPr>
              <w:p w14:paraId="1DE41A00"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415" w:type="dxa"/>
                <w:shd w:val="clear" w:color="auto" w:fill="auto"/>
                <w:tcMar>
                  <w:top w:w="100" w:type="dxa"/>
                  <w:left w:w="100" w:type="dxa"/>
                  <w:bottom w:w="100" w:type="dxa"/>
                  <w:right w:w="100" w:type="dxa"/>
                </w:tcMar>
              </w:tcPr>
              <w:p w14:paraId="52C6250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button chọn ảnh </w:t>
                </w:r>
              </w:p>
            </w:tc>
            <w:tc>
              <w:tcPr>
                <w:tcW w:w="2055" w:type="dxa"/>
                <w:shd w:val="clear" w:color="auto" w:fill="auto"/>
                <w:tcMar>
                  <w:top w:w="100" w:type="dxa"/>
                  <w:left w:w="100" w:type="dxa"/>
                  <w:bottom w:w="100" w:type="dxa"/>
                  <w:right w:w="100" w:type="dxa"/>
                </w:tcMar>
              </w:tcPr>
              <w:p w14:paraId="16874BC5"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vào button chọn ảnh thì sẽ hiển thị tới file ảnh </w:t>
                </w:r>
              </w:p>
            </w:tc>
            <w:tc>
              <w:tcPr>
                <w:tcW w:w="2235" w:type="dxa"/>
                <w:shd w:val="clear" w:color="auto" w:fill="auto"/>
                <w:tcMar>
                  <w:top w:w="100" w:type="dxa"/>
                  <w:left w:w="100" w:type="dxa"/>
                  <w:bottom w:w="100" w:type="dxa"/>
                  <w:right w:w="100" w:type="dxa"/>
                </w:tcMar>
              </w:tcPr>
              <w:p w14:paraId="5F729051"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button chọn ảnh đã hiển thị đúng </w:t>
                </w:r>
              </w:p>
            </w:tc>
          </w:tr>
          <w:tr w:rsidR="00031266" w14:paraId="6783E35D" w14:textId="77777777">
            <w:trPr>
              <w:trHeight w:val="1191"/>
            </w:trPr>
            <w:tc>
              <w:tcPr>
                <w:tcW w:w="2235" w:type="dxa"/>
                <w:shd w:val="clear" w:color="auto" w:fill="auto"/>
                <w:tcMar>
                  <w:top w:w="100" w:type="dxa"/>
                  <w:left w:w="100" w:type="dxa"/>
                  <w:bottom w:w="100" w:type="dxa"/>
                  <w:right w:w="100" w:type="dxa"/>
                </w:tcMar>
              </w:tcPr>
              <w:p w14:paraId="21A7F116"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415" w:type="dxa"/>
                <w:shd w:val="clear" w:color="auto" w:fill="auto"/>
                <w:tcMar>
                  <w:top w:w="100" w:type="dxa"/>
                  <w:left w:w="100" w:type="dxa"/>
                  <w:bottom w:w="100" w:type="dxa"/>
                  <w:right w:w="100" w:type="dxa"/>
                </w:tcMar>
              </w:tcPr>
              <w:p w14:paraId="42D8AD83"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labile hình ảnh </w:t>
                </w:r>
              </w:p>
            </w:tc>
            <w:tc>
              <w:tcPr>
                <w:tcW w:w="2055" w:type="dxa"/>
                <w:shd w:val="clear" w:color="auto" w:fill="auto"/>
                <w:tcMar>
                  <w:top w:w="100" w:type="dxa"/>
                  <w:left w:w="100" w:type="dxa"/>
                  <w:bottom w:w="100" w:type="dxa"/>
                  <w:right w:w="100" w:type="dxa"/>
                </w:tcMar>
              </w:tcPr>
              <w:p w14:paraId="0D85503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labile có hiển thị hình ảnh lên lbl không</w:t>
                </w:r>
              </w:p>
            </w:tc>
            <w:tc>
              <w:tcPr>
                <w:tcW w:w="2235" w:type="dxa"/>
                <w:shd w:val="clear" w:color="auto" w:fill="auto"/>
                <w:tcMar>
                  <w:top w:w="100" w:type="dxa"/>
                  <w:left w:w="100" w:type="dxa"/>
                  <w:bottom w:w="100" w:type="dxa"/>
                  <w:right w:w="100" w:type="dxa"/>
                </w:tcMar>
              </w:tcPr>
              <w:p w14:paraId="4E63D8E0"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lbl hình ảnh đã hiển thị hình ảnh trên lbl hình ảnh</w:t>
                </w:r>
              </w:p>
            </w:tc>
          </w:tr>
          <w:tr w:rsidR="00031266" w14:paraId="0485F87B" w14:textId="77777777">
            <w:trPr>
              <w:trHeight w:val="1191"/>
            </w:trPr>
            <w:tc>
              <w:tcPr>
                <w:tcW w:w="2235" w:type="dxa"/>
                <w:shd w:val="clear" w:color="auto" w:fill="auto"/>
                <w:tcMar>
                  <w:top w:w="100" w:type="dxa"/>
                  <w:left w:w="100" w:type="dxa"/>
                  <w:bottom w:w="100" w:type="dxa"/>
                  <w:right w:w="100" w:type="dxa"/>
                </w:tcMar>
              </w:tcPr>
              <w:p w14:paraId="49B64665"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2415" w:type="dxa"/>
                <w:shd w:val="clear" w:color="auto" w:fill="auto"/>
                <w:tcMar>
                  <w:top w:w="100" w:type="dxa"/>
                  <w:left w:w="100" w:type="dxa"/>
                  <w:bottom w:w="100" w:type="dxa"/>
                  <w:right w:w="100" w:type="dxa"/>
                </w:tcMar>
              </w:tcPr>
              <w:p w14:paraId="70B761D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mới </w:t>
                </w:r>
              </w:p>
            </w:tc>
            <w:tc>
              <w:tcPr>
                <w:tcW w:w="2055" w:type="dxa"/>
                <w:shd w:val="clear" w:color="auto" w:fill="auto"/>
                <w:tcMar>
                  <w:top w:w="100" w:type="dxa"/>
                  <w:left w:w="100" w:type="dxa"/>
                  <w:bottom w:w="100" w:type="dxa"/>
                  <w:right w:w="100" w:type="dxa"/>
                </w:tcMar>
              </w:tcPr>
              <w:p w14:paraId="46314414"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khi click vào nút mới sẽ reset thuốc và cung cấp mã thuốc mới</w:t>
                </w:r>
              </w:p>
            </w:tc>
            <w:tc>
              <w:tcPr>
                <w:tcW w:w="2235" w:type="dxa"/>
                <w:shd w:val="clear" w:color="auto" w:fill="auto"/>
                <w:tcMar>
                  <w:top w:w="100" w:type="dxa"/>
                  <w:left w:w="100" w:type="dxa"/>
                  <w:bottom w:w="100" w:type="dxa"/>
                  <w:right w:w="100" w:type="dxa"/>
                </w:tcMar>
              </w:tcPr>
              <w:p w14:paraId="6B0D9E7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button mới được hoạt động </w:t>
                </w:r>
              </w:p>
            </w:tc>
          </w:tr>
          <w:tr w:rsidR="00031266" w14:paraId="0DE29275" w14:textId="77777777">
            <w:trPr>
              <w:trHeight w:val="1191"/>
            </w:trPr>
            <w:tc>
              <w:tcPr>
                <w:tcW w:w="2235" w:type="dxa"/>
                <w:shd w:val="clear" w:color="auto" w:fill="auto"/>
                <w:tcMar>
                  <w:top w:w="100" w:type="dxa"/>
                  <w:left w:w="100" w:type="dxa"/>
                  <w:bottom w:w="100" w:type="dxa"/>
                  <w:right w:w="100" w:type="dxa"/>
                </w:tcMar>
              </w:tcPr>
              <w:p w14:paraId="229A3CDC"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2415" w:type="dxa"/>
                <w:shd w:val="clear" w:color="auto" w:fill="auto"/>
                <w:tcMar>
                  <w:top w:w="100" w:type="dxa"/>
                  <w:left w:w="100" w:type="dxa"/>
                  <w:bottom w:w="100" w:type="dxa"/>
                  <w:right w:w="100" w:type="dxa"/>
                </w:tcMar>
              </w:tcPr>
              <w:p w14:paraId="121D83E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thêm</w:t>
                </w:r>
              </w:p>
            </w:tc>
            <w:tc>
              <w:tcPr>
                <w:tcW w:w="2055" w:type="dxa"/>
                <w:shd w:val="clear" w:color="auto" w:fill="auto"/>
                <w:tcMar>
                  <w:top w:w="100" w:type="dxa"/>
                  <w:left w:w="100" w:type="dxa"/>
                  <w:bottom w:w="100" w:type="dxa"/>
                  <w:right w:w="100" w:type="dxa"/>
                </w:tcMar>
              </w:tcPr>
              <w:p w14:paraId="115A6022"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vào nút thêm  thì  </w:t>
                </w:r>
              </w:p>
            </w:tc>
            <w:tc>
              <w:tcPr>
                <w:tcW w:w="2235" w:type="dxa"/>
                <w:shd w:val="clear" w:color="auto" w:fill="auto"/>
                <w:tcMar>
                  <w:top w:w="100" w:type="dxa"/>
                  <w:left w:w="100" w:type="dxa"/>
                  <w:bottom w:w="100" w:type="dxa"/>
                  <w:right w:w="100" w:type="dxa"/>
                </w:tcMar>
              </w:tcPr>
              <w:p w14:paraId="5326ADB3" w14:textId="77777777" w:rsidR="00031266" w:rsidRDefault="00A52518">
                <w:pPr>
                  <w:widowControl w:val="0"/>
                  <w:spacing w:after="0" w:line="240" w:lineRule="auto"/>
                  <w:jc w:val="left"/>
                  <w:rPr>
                    <w:rFonts w:ascii="Times New Roman" w:eastAsia="Times New Roman" w:hAnsi="Times New Roman" w:cs="Times New Roman"/>
                    <w:b/>
                  </w:rPr>
                </w:pPr>
              </w:p>
            </w:tc>
          </w:tr>
        </w:tbl>
      </w:sdtContent>
    </w:sdt>
    <w:p w14:paraId="48195198" w14:textId="77777777" w:rsidR="00031266" w:rsidRDefault="0049755C">
      <w:pPr>
        <w:tabs>
          <w:tab w:val="left" w:pos="880"/>
          <w:tab w:val="right" w:pos="9350"/>
        </w:tabs>
        <w:spacing w:after="100"/>
        <w:rPr>
          <w:rFonts w:ascii="Times New Roman" w:eastAsia="Times New Roman" w:hAnsi="Times New Roman" w:cs="Times New Roman"/>
          <w:b/>
          <w:color w:val="4A86E8"/>
          <w:sz w:val="28"/>
          <w:szCs w:val="28"/>
        </w:rPr>
      </w:pPr>
      <w:r>
        <w:fldChar w:fldCharType="begin"/>
      </w:r>
      <w:r>
        <w:instrText xml:space="preserve"> HYPERLINK \l "_heading=h.3as4poj" </w:instrText>
      </w:r>
      <w:r>
        <w:fldChar w:fldCharType="separate"/>
      </w:r>
    </w:p>
    <w:p w14:paraId="0E5C0BD0" w14:textId="77777777" w:rsidR="00031266" w:rsidRDefault="0049755C">
      <w:pPr>
        <w:tabs>
          <w:tab w:val="left" w:pos="880"/>
          <w:tab w:val="right" w:pos="9350"/>
        </w:tabs>
        <w:spacing w:after="100"/>
      </w:pPr>
      <w:r>
        <w:fldChar w:fldCharType="end"/>
      </w:r>
    </w:p>
    <w:p w14:paraId="7C3DEAFF" w14:textId="77777777" w:rsidR="00031266" w:rsidRDefault="00031266">
      <w:pPr>
        <w:tabs>
          <w:tab w:val="left" w:pos="880"/>
          <w:tab w:val="right" w:pos="9350"/>
        </w:tabs>
        <w:spacing w:after="100"/>
      </w:pPr>
    </w:p>
    <w:p w14:paraId="6E6D40EE" w14:textId="77777777" w:rsidR="00031266" w:rsidRDefault="00031266">
      <w:pPr>
        <w:tabs>
          <w:tab w:val="left" w:pos="880"/>
          <w:tab w:val="right" w:pos="9350"/>
        </w:tabs>
        <w:spacing w:after="100"/>
      </w:pPr>
    </w:p>
    <w:p w14:paraId="7060D3E2" w14:textId="77777777" w:rsidR="00031266" w:rsidRDefault="00031266">
      <w:pPr>
        <w:tabs>
          <w:tab w:val="left" w:pos="880"/>
          <w:tab w:val="right" w:pos="9350"/>
        </w:tabs>
        <w:spacing w:after="100"/>
      </w:pPr>
    </w:p>
    <w:p w14:paraId="4DAD74D2" w14:textId="77777777" w:rsidR="00031266" w:rsidRDefault="00A52518">
      <w:pPr>
        <w:tabs>
          <w:tab w:val="left" w:pos="880"/>
          <w:tab w:val="right" w:pos="9350"/>
        </w:tabs>
        <w:spacing w:after="100"/>
        <w:rPr>
          <w:rFonts w:ascii="Times New Roman" w:eastAsia="Times New Roman" w:hAnsi="Times New Roman" w:cs="Times New Roman"/>
          <w:b/>
          <w:color w:val="4A86E8"/>
          <w:sz w:val="28"/>
          <w:szCs w:val="28"/>
        </w:rPr>
      </w:pPr>
      <w:hyperlink w:anchor="_heading=h.3as4poj">
        <w:r w:rsidR="0049755C">
          <w:rPr>
            <w:rFonts w:ascii="Times New Roman" w:eastAsia="Times New Roman" w:hAnsi="Times New Roman" w:cs="Times New Roman"/>
            <w:b/>
            <w:color w:val="4A86E8"/>
            <w:sz w:val="28"/>
            <w:szCs w:val="28"/>
          </w:rPr>
          <w:t>4.6</w:t>
        </w:r>
        <w:r w:rsidR="0049755C">
          <w:rPr>
            <w:rFonts w:ascii="Times New Roman" w:eastAsia="Times New Roman" w:hAnsi="Times New Roman" w:cs="Times New Roman"/>
            <w:b/>
            <w:color w:val="4A86E8"/>
            <w:sz w:val="28"/>
            <w:szCs w:val="28"/>
          </w:rPr>
          <w:tab/>
          <w:t>Kiểm thử form</w:t>
        </w:r>
      </w:hyperlink>
      <w:r w:rsidR="0049755C">
        <w:rPr>
          <w:rFonts w:ascii="Times New Roman" w:eastAsia="Times New Roman" w:hAnsi="Times New Roman" w:cs="Times New Roman"/>
          <w:b/>
          <w:color w:val="4A86E8"/>
          <w:sz w:val="28"/>
          <w:szCs w:val="28"/>
        </w:rPr>
        <w:t xml:space="preserve"> Hóa Đơn</w:t>
      </w:r>
    </w:p>
    <w:p w14:paraId="12676F8A"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sdt>
      <w:sdtPr>
        <w:tag w:val="goog_rdk_33"/>
        <w:id w:val="-310182533"/>
        <w:lock w:val="contentLocked"/>
      </w:sdtPr>
      <w:sdtContent>
        <w:tbl>
          <w:tblPr>
            <w:tblStyle w:val="a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415"/>
            <w:gridCol w:w="2055"/>
            <w:gridCol w:w="2235"/>
          </w:tblGrid>
          <w:tr w:rsidR="00031266" w14:paraId="2A2B8DCA" w14:textId="77777777">
            <w:tc>
              <w:tcPr>
                <w:tcW w:w="2235" w:type="dxa"/>
                <w:shd w:val="clear" w:color="auto" w:fill="auto"/>
                <w:tcMar>
                  <w:top w:w="100" w:type="dxa"/>
                  <w:left w:w="100" w:type="dxa"/>
                  <w:bottom w:w="100" w:type="dxa"/>
                  <w:right w:w="100" w:type="dxa"/>
                </w:tcMar>
              </w:tcPr>
              <w:p w14:paraId="252EAD0B"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415" w:type="dxa"/>
                <w:shd w:val="clear" w:color="auto" w:fill="auto"/>
                <w:tcMar>
                  <w:top w:w="100" w:type="dxa"/>
                  <w:left w:w="100" w:type="dxa"/>
                  <w:bottom w:w="100" w:type="dxa"/>
                  <w:right w:w="100" w:type="dxa"/>
                </w:tcMar>
              </w:tcPr>
              <w:p w14:paraId="0AB14369"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055" w:type="dxa"/>
                <w:shd w:val="clear" w:color="auto" w:fill="auto"/>
                <w:tcMar>
                  <w:top w:w="100" w:type="dxa"/>
                  <w:left w:w="100" w:type="dxa"/>
                  <w:bottom w:w="100" w:type="dxa"/>
                  <w:right w:w="100" w:type="dxa"/>
                </w:tcMar>
              </w:tcPr>
              <w:p w14:paraId="4D73C067"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6CA8FE2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6C672791" w14:textId="77777777">
            <w:tc>
              <w:tcPr>
                <w:tcW w:w="2235" w:type="dxa"/>
                <w:shd w:val="clear" w:color="auto" w:fill="auto"/>
                <w:tcMar>
                  <w:top w:w="100" w:type="dxa"/>
                  <w:left w:w="100" w:type="dxa"/>
                  <w:bottom w:w="100" w:type="dxa"/>
                  <w:right w:w="100" w:type="dxa"/>
                </w:tcMar>
              </w:tcPr>
              <w:p w14:paraId="63EB5406"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415" w:type="dxa"/>
                <w:shd w:val="clear" w:color="auto" w:fill="auto"/>
                <w:tcMar>
                  <w:top w:w="100" w:type="dxa"/>
                  <w:left w:w="100" w:type="dxa"/>
                  <w:bottom w:w="100" w:type="dxa"/>
                  <w:right w:w="100" w:type="dxa"/>
                </w:tcMar>
              </w:tcPr>
              <w:p w14:paraId="56035B9F"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In Hóa Đơn</w:t>
                </w:r>
              </w:p>
            </w:tc>
            <w:tc>
              <w:tcPr>
                <w:tcW w:w="2055" w:type="dxa"/>
                <w:shd w:val="clear" w:color="auto" w:fill="auto"/>
                <w:tcMar>
                  <w:top w:w="100" w:type="dxa"/>
                  <w:left w:w="100" w:type="dxa"/>
                  <w:bottom w:w="100" w:type="dxa"/>
                  <w:right w:w="100" w:type="dxa"/>
                </w:tcMar>
              </w:tcPr>
              <w:p w14:paraId="59DEBCC0"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In hóa đơn ra dạng PDF</w:t>
                </w:r>
              </w:p>
            </w:tc>
            <w:tc>
              <w:tcPr>
                <w:tcW w:w="2235" w:type="dxa"/>
                <w:shd w:val="clear" w:color="auto" w:fill="auto"/>
                <w:tcMar>
                  <w:top w:w="100" w:type="dxa"/>
                  <w:left w:w="100" w:type="dxa"/>
                  <w:bottom w:w="100" w:type="dxa"/>
                  <w:right w:w="100" w:type="dxa"/>
                </w:tcMar>
              </w:tcPr>
              <w:p w14:paraId="50FBF15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In hóa đơn vào file hóa đơn ở dạng PDF, nhưng chưa.</w:t>
                </w:r>
              </w:p>
            </w:tc>
          </w:tr>
          <w:tr w:rsidR="00031266" w14:paraId="0926E61C" w14:textId="77777777">
            <w:tc>
              <w:tcPr>
                <w:tcW w:w="2235" w:type="dxa"/>
                <w:shd w:val="clear" w:color="auto" w:fill="auto"/>
                <w:tcMar>
                  <w:top w:w="100" w:type="dxa"/>
                  <w:left w:w="100" w:type="dxa"/>
                  <w:bottom w:w="100" w:type="dxa"/>
                  <w:right w:w="100" w:type="dxa"/>
                </w:tcMar>
              </w:tcPr>
              <w:p w14:paraId="4C65DB03"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415" w:type="dxa"/>
                <w:shd w:val="clear" w:color="auto" w:fill="auto"/>
                <w:tcMar>
                  <w:top w:w="100" w:type="dxa"/>
                  <w:left w:w="100" w:type="dxa"/>
                  <w:bottom w:w="100" w:type="dxa"/>
                  <w:right w:w="100" w:type="dxa"/>
                </w:tcMar>
              </w:tcPr>
              <w:p w14:paraId="7A8FED4F"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hóa đơn </w:t>
                </w:r>
              </w:p>
            </w:tc>
            <w:tc>
              <w:tcPr>
                <w:tcW w:w="2055" w:type="dxa"/>
                <w:shd w:val="clear" w:color="auto" w:fill="auto"/>
                <w:tcMar>
                  <w:top w:w="100" w:type="dxa"/>
                  <w:left w:w="100" w:type="dxa"/>
                  <w:bottom w:w="100" w:type="dxa"/>
                  <w:right w:w="100" w:type="dxa"/>
                </w:tcMar>
              </w:tcPr>
              <w:p w14:paraId="7E8FED20"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hóa đơn mới nhất </w:t>
                </w:r>
              </w:p>
            </w:tc>
            <w:tc>
              <w:tcPr>
                <w:tcW w:w="2235" w:type="dxa"/>
                <w:shd w:val="clear" w:color="auto" w:fill="auto"/>
                <w:tcMar>
                  <w:top w:w="100" w:type="dxa"/>
                  <w:left w:w="100" w:type="dxa"/>
                  <w:bottom w:w="100" w:type="dxa"/>
                  <w:right w:w="100" w:type="dxa"/>
                </w:tcMar>
              </w:tcPr>
              <w:p w14:paraId="7288E78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hóa đơn trong textfield và chi tiết hóa đơn trong table.</w:t>
                </w:r>
              </w:p>
            </w:tc>
          </w:tr>
          <w:tr w:rsidR="00031266" w14:paraId="0536A0BC" w14:textId="77777777">
            <w:tc>
              <w:tcPr>
                <w:tcW w:w="2235" w:type="dxa"/>
                <w:shd w:val="clear" w:color="auto" w:fill="auto"/>
                <w:tcMar>
                  <w:top w:w="100" w:type="dxa"/>
                  <w:left w:w="100" w:type="dxa"/>
                  <w:bottom w:w="100" w:type="dxa"/>
                  <w:right w:w="100" w:type="dxa"/>
                </w:tcMar>
              </w:tcPr>
              <w:p w14:paraId="34567F56"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415" w:type="dxa"/>
                <w:shd w:val="clear" w:color="auto" w:fill="auto"/>
                <w:tcMar>
                  <w:top w:w="100" w:type="dxa"/>
                  <w:left w:w="100" w:type="dxa"/>
                  <w:bottom w:w="100" w:type="dxa"/>
                  <w:right w:w="100" w:type="dxa"/>
                </w:tcMar>
              </w:tcPr>
              <w:p w14:paraId="755FE4C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lịch sử hóa đơn</w:t>
                </w:r>
              </w:p>
            </w:tc>
            <w:tc>
              <w:tcPr>
                <w:tcW w:w="2055" w:type="dxa"/>
                <w:shd w:val="clear" w:color="auto" w:fill="auto"/>
                <w:tcMar>
                  <w:top w:w="100" w:type="dxa"/>
                  <w:left w:w="100" w:type="dxa"/>
                  <w:bottom w:w="100" w:type="dxa"/>
                  <w:right w:w="100" w:type="dxa"/>
                </w:tcMar>
              </w:tcPr>
              <w:p w14:paraId="7AD96F2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ra danh sách lịch sử hóa đơn bán hàng</w:t>
                </w:r>
              </w:p>
            </w:tc>
            <w:tc>
              <w:tcPr>
                <w:tcW w:w="2235" w:type="dxa"/>
                <w:shd w:val="clear" w:color="auto" w:fill="auto"/>
                <w:tcMar>
                  <w:top w:w="100" w:type="dxa"/>
                  <w:left w:w="100" w:type="dxa"/>
                  <w:bottom w:w="100" w:type="dxa"/>
                  <w:right w:w="100" w:type="dxa"/>
                </w:tcMar>
              </w:tcPr>
              <w:p w14:paraId="028A0D8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danh sách lịch sử hóa đơn trong table </w:t>
                </w:r>
              </w:p>
            </w:tc>
          </w:tr>
        </w:tbl>
      </w:sdtContent>
    </w:sdt>
    <w:p w14:paraId="1BC0FCDB"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55B11CA3" w14:textId="77777777" w:rsidR="00031266" w:rsidRDefault="00A52518">
      <w:pPr>
        <w:tabs>
          <w:tab w:val="left" w:pos="880"/>
          <w:tab w:val="right" w:pos="9350"/>
        </w:tabs>
        <w:spacing w:after="100"/>
        <w:rPr>
          <w:rFonts w:ascii="Times New Roman" w:eastAsia="Times New Roman" w:hAnsi="Times New Roman" w:cs="Times New Roman"/>
          <w:b/>
          <w:color w:val="4A86E8"/>
          <w:sz w:val="28"/>
          <w:szCs w:val="28"/>
        </w:rPr>
      </w:pPr>
      <w:hyperlink w:anchor="_heading=h.3as4poj">
        <w:r w:rsidR="0049755C">
          <w:rPr>
            <w:rFonts w:ascii="Times New Roman" w:eastAsia="Times New Roman" w:hAnsi="Times New Roman" w:cs="Times New Roman"/>
            <w:b/>
            <w:color w:val="4A86E8"/>
            <w:sz w:val="28"/>
            <w:szCs w:val="28"/>
          </w:rPr>
          <w:t>4.7</w:t>
        </w:r>
        <w:r w:rsidR="0049755C">
          <w:rPr>
            <w:rFonts w:ascii="Times New Roman" w:eastAsia="Times New Roman" w:hAnsi="Times New Roman" w:cs="Times New Roman"/>
            <w:b/>
            <w:color w:val="4A86E8"/>
            <w:sz w:val="28"/>
            <w:szCs w:val="28"/>
          </w:rPr>
          <w:tab/>
          <w:t>Kiểm thử form</w:t>
        </w:r>
      </w:hyperlink>
      <w:r w:rsidR="0049755C">
        <w:rPr>
          <w:rFonts w:ascii="Times New Roman" w:eastAsia="Times New Roman" w:hAnsi="Times New Roman" w:cs="Times New Roman"/>
          <w:b/>
          <w:color w:val="4A86E8"/>
          <w:sz w:val="28"/>
          <w:szCs w:val="28"/>
        </w:rPr>
        <w:t xml:space="preserve"> Hóa Đơn Nhập</w:t>
      </w:r>
    </w:p>
    <w:p w14:paraId="06A487ED"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sdt>
      <w:sdtPr>
        <w:tag w:val="goog_rdk_34"/>
        <w:id w:val="-1096024703"/>
        <w:lock w:val="contentLocked"/>
      </w:sdtPr>
      <w:sdtContent>
        <w:tbl>
          <w:tblPr>
            <w:tblStyle w:val="a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415"/>
            <w:gridCol w:w="2055"/>
            <w:gridCol w:w="2235"/>
          </w:tblGrid>
          <w:tr w:rsidR="00031266" w14:paraId="37D2889E" w14:textId="77777777">
            <w:tc>
              <w:tcPr>
                <w:tcW w:w="2235" w:type="dxa"/>
                <w:shd w:val="clear" w:color="auto" w:fill="auto"/>
                <w:tcMar>
                  <w:top w:w="100" w:type="dxa"/>
                  <w:left w:w="100" w:type="dxa"/>
                  <w:bottom w:w="100" w:type="dxa"/>
                  <w:right w:w="100" w:type="dxa"/>
                </w:tcMar>
              </w:tcPr>
              <w:p w14:paraId="70FF3DB3"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415" w:type="dxa"/>
                <w:shd w:val="clear" w:color="auto" w:fill="auto"/>
                <w:tcMar>
                  <w:top w:w="100" w:type="dxa"/>
                  <w:left w:w="100" w:type="dxa"/>
                  <w:bottom w:w="100" w:type="dxa"/>
                  <w:right w:w="100" w:type="dxa"/>
                </w:tcMar>
              </w:tcPr>
              <w:p w14:paraId="0AEEFB7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055" w:type="dxa"/>
                <w:shd w:val="clear" w:color="auto" w:fill="auto"/>
                <w:tcMar>
                  <w:top w:w="100" w:type="dxa"/>
                  <w:left w:w="100" w:type="dxa"/>
                  <w:bottom w:w="100" w:type="dxa"/>
                  <w:right w:w="100" w:type="dxa"/>
                </w:tcMar>
              </w:tcPr>
              <w:p w14:paraId="0D32767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63F7E329"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201AE08D" w14:textId="77777777">
            <w:tc>
              <w:tcPr>
                <w:tcW w:w="2235" w:type="dxa"/>
                <w:shd w:val="clear" w:color="auto" w:fill="auto"/>
                <w:tcMar>
                  <w:top w:w="100" w:type="dxa"/>
                  <w:left w:w="100" w:type="dxa"/>
                  <w:bottom w:w="100" w:type="dxa"/>
                  <w:right w:w="100" w:type="dxa"/>
                </w:tcMar>
              </w:tcPr>
              <w:p w14:paraId="22CFDE61"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415" w:type="dxa"/>
                <w:shd w:val="clear" w:color="auto" w:fill="auto"/>
                <w:tcMar>
                  <w:top w:w="100" w:type="dxa"/>
                  <w:left w:w="100" w:type="dxa"/>
                  <w:bottom w:w="100" w:type="dxa"/>
                  <w:right w:w="100" w:type="dxa"/>
                </w:tcMar>
              </w:tcPr>
              <w:p w14:paraId="1B9305EF"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thông tin</w:t>
                </w:r>
              </w:p>
            </w:tc>
            <w:tc>
              <w:tcPr>
                <w:tcW w:w="2055" w:type="dxa"/>
                <w:shd w:val="clear" w:color="auto" w:fill="auto"/>
                <w:tcMar>
                  <w:top w:w="100" w:type="dxa"/>
                  <w:left w:w="100" w:type="dxa"/>
                  <w:bottom w:w="100" w:type="dxa"/>
                  <w:right w:w="100" w:type="dxa"/>
                </w:tcMar>
              </w:tcPr>
              <w:p w14:paraId="72575B5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thông tin của hóa đơn nhập</w:t>
                </w:r>
              </w:p>
            </w:tc>
            <w:tc>
              <w:tcPr>
                <w:tcW w:w="2235" w:type="dxa"/>
                <w:shd w:val="clear" w:color="auto" w:fill="auto"/>
                <w:tcMar>
                  <w:top w:w="100" w:type="dxa"/>
                  <w:left w:w="100" w:type="dxa"/>
                  <w:bottom w:w="100" w:type="dxa"/>
                  <w:right w:w="100" w:type="dxa"/>
                </w:tcMar>
              </w:tcPr>
              <w:p w14:paraId="1C59122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thông tin lịch sử hóa đơn nhập ra table lịch sử hóa đơn nhập, chi tiết lịch sử hóa đơn nhập sẽ được hiện ra ở table lịch sử hóa đơn nhập</w:t>
                </w:r>
              </w:p>
            </w:tc>
          </w:tr>
          <w:tr w:rsidR="00031266" w14:paraId="3248E967" w14:textId="77777777">
            <w:tc>
              <w:tcPr>
                <w:tcW w:w="2235" w:type="dxa"/>
                <w:shd w:val="clear" w:color="auto" w:fill="auto"/>
                <w:tcMar>
                  <w:top w:w="100" w:type="dxa"/>
                  <w:left w:w="100" w:type="dxa"/>
                  <w:bottom w:w="100" w:type="dxa"/>
                  <w:right w:w="100" w:type="dxa"/>
                </w:tcMar>
              </w:tcPr>
              <w:p w14:paraId="42254E66"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415" w:type="dxa"/>
                <w:shd w:val="clear" w:color="auto" w:fill="auto"/>
                <w:tcMar>
                  <w:top w:w="100" w:type="dxa"/>
                  <w:left w:w="100" w:type="dxa"/>
                  <w:bottom w:w="100" w:type="dxa"/>
                  <w:right w:w="100" w:type="dxa"/>
                </w:tcMar>
              </w:tcPr>
              <w:p w14:paraId="2C3D7C58"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Thêm hóa đơn nhập</w:t>
                </w:r>
              </w:p>
            </w:tc>
            <w:tc>
              <w:tcPr>
                <w:tcW w:w="2055" w:type="dxa"/>
                <w:shd w:val="clear" w:color="auto" w:fill="auto"/>
                <w:tcMar>
                  <w:top w:w="100" w:type="dxa"/>
                  <w:left w:w="100" w:type="dxa"/>
                  <w:bottom w:w="100" w:type="dxa"/>
                  <w:right w:w="100" w:type="dxa"/>
                </w:tcMar>
              </w:tcPr>
              <w:p w14:paraId="4DD7F4E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thêm hóa đơn nhập vào database</w:t>
                </w:r>
              </w:p>
            </w:tc>
            <w:tc>
              <w:tcPr>
                <w:tcW w:w="2235" w:type="dxa"/>
                <w:shd w:val="clear" w:color="auto" w:fill="auto"/>
                <w:tcMar>
                  <w:top w:w="100" w:type="dxa"/>
                  <w:left w:w="100" w:type="dxa"/>
                  <w:bottom w:w="100" w:type="dxa"/>
                  <w:right w:w="100" w:type="dxa"/>
                </w:tcMar>
              </w:tcPr>
              <w:p w14:paraId="70DB90A4"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Tự động tạo 1 mã hóa đơn nhập mới, bắt lỗi người dùng nhập thiếu bất kể thông tin gì. </w:t>
                </w:r>
              </w:p>
            </w:tc>
          </w:tr>
        </w:tbl>
      </w:sdtContent>
    </w:sdt>
    <w:p w14:paraId="322ED7C8"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4A18D272"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354E417F"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16337610"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4F44FDE2" w14:textId="77777777" w:rsidR="00031266" w:rsidRDefault="00031266">
      <w:pPr>
        <w:tabs>
          <w:tab w:val="left" w:pos="440"/>
          <w:tab w:val="right" w:pos="9350"/>
        </w:tabs>
        <w:spacing w:after="100"/>
      </w:pPr>
    </w:p>
    <w:p w14:paraId="24CC982D" w14:textId="77777777" w:rsidR="00031266" w:rsidRDefault="00A52518">
      <w:pPr>
        <w:tabs>
          <w:tab w:val="left" w:pos="440"/>
          <w:tab w:val="right" w:pos="9350"/>
        </w:tabs>
        <w:spacing w:after="100"/>
        <w:rPr>
          <w:rFonts w:ascii="Times New Roman" w:eastAsia="Times New Roman" w:hAnsi="Times New Roman" w:cs="Times New Roman"/>
          <w:color w:val="4A86E8"/>
        </w:rPr>
      </w:pPr>
      <w:hyperlink w:anchor="_heading=h.1pxezwc">
        <w:r w:rsidR="0049755C">
          <w:rPr>
            <w:rFonts w:ascii="Times New Roman" w:eastAsia="Times New Roman" w:hAnsi="Times New Roman" w:cs="Times New Roman"/>
            <w:b/>
            <w:color w:val="4A86E8"/>
            <w:sz w:val="36"/>
            <w:szCs w:val="36"/>
          </w:rPr>
          <w:t>5</w:t>
        </w:r>
        <w:r w:rsidR="0049755C">
          <w:rPr>
            <w:rFonts w:ascii="Times New Roman" w:eastAsia="Times New Roman" w:hAnsi="Times New Roman" w:cs="Times New Roman"/>
            <w:b/>
            <w:color w:val="4A86E8"/>
            <w:sz w:val="36"/>
            <w:szCs w:val="36"/>
          </w:rPr>
          <w:tab/>
          <w:t>Đóng gói và triển khai</w:t>
        </w:r>
      </w:hyperlink>
      <w:r w:rsidR="0049755C">
        <w:fldChar w:fldCharType="begin"/>
      </w:r>
      <w:r w:rsidR="0049755C">
        <w:instrText xml:space="preserve"> HYPERLINK \l "_heading=h.1pxezwc" </w:instrText>
      </w:r>
      <w:r w:rsidR="0049755C">
        <w:fldChar w:fldCharType="separate"/>
      </w:r>
      <w:r w:rsidR="0049755C">
        <w:rPr>
          <w:rFonts w:ascii="Times New Roman" w:eastAsia="Times New Roman" w:hAnsi="Times New Roman" w:cs="Times New Roman"/>
          <w:color w:val="4A86E8"/>
        </w:rPr>
        <w:tab/>
      </w:r>
    </w:p>
    <w:p w14:paraId="57F6BE5A" w14:textId="77777777" w:rsidR="00031266" w:rsidRDefault="0049755C">
      <w:pPr>
        <w:tabs>
          <w:tab w:val="left" w:pos="880"/>
          <w:tab w:val="right" w:pos="9350"/>
        </w:tabs>
        <w:spacing w:after="100"/>
        <w:ind w:left="220"/>
      </w:pPr>
      <w:r>
        <w:lastRenderedPageBreak/>
        <w:fldChar w:fldCharType="end"/>
      </w:r>
      <w:hyperlink w:anchor="_heading=h.49x2ik5">
        <w:r>
          <w:rPr>
            <w:rFonts w:ascii="Times New Roman" w:eastAsia="Times New Roman" w:hAnsi="Times New Roman" w:cs="Times New Roman"/>
            <w:b/>
            <w:color w:val="4A86E8"/>
            <w:sz w:val="28"/>
            <w:szCs w:val="28"/>
          </w:rPr>
          <w:t>5.1</w:t>
        </w:r>
        <w:r>
          <w:rPr>
            <w:rFonts w:ascii="Times New Roman" w:eastAsia="Times New Roman" w:hAnsi="Times New Roman" w:cs="Times New Roman"/>
            <w:b/>
            <w:color w:val="4A86E8"/>
            <w:sz w:val="28"/>
            <w:szCs w:val="28"/>
          </w:rPr>
          <w:tab/>
          <w:t>Hướng dẫn chuyển đổi jar thành exe</w:t>
        </w:r>
      </w:hyperlink>
    </w:p>
    <w:p w14:paraId="2FF171E4" w14:textId="77777777" w:rsidR="00031266" w:rsidRDefault="00A52518">
      <w:pPr>
        <w:tabs>
          <w:tab w:val="left" w:pos="880"/>
          <w:tab w:val="right" w:pos="9350"/>
        </w:tabs>
        <w:spacing w:after="100"/>
        <w:ind w:left="220"/>
      </w:pPr>
      <w:hyperlink w:anchor="_heading=h.49x2ik5">
        <w:r w:rsidR="0049755C">
          <w:rPr>
            <w:rFonts w:ascii="Times New Roman" w:eastAsia="Times New Roman" w:hAnsi="Times New Roman" w:cs="Times New Roman"/>
            <w:b/>
            <w:color w:val="4A86E8"/>
            <w:sz w:val="28"/>
            <w:szCs w:val="28"/>
          </w:rPr>
          <w:tab/>
        </w:r>
      </w:hyperlink>
      <w:hyperlink w:anchor="_heading=h.49x2ik5">
        <w:r w:rsidR="0049755C">
          <w:rPr>
            <w:rFonts w:ascii="Times New Roman" w:eastAsia="Times New Roman" w:hAnsi="Times New Roman" w:cs="Times New Roman"/>
            <w:b/>
            <w:noProof/>
            <w:color w:val="4A86E8"/>
            <w:sz w:val="28"/>
            <w:szCs w:val="28"/>
          </w:rPr>
          <w:drawing>
            <wp:inline distT="114300" distB="114300" distL="114300" distR="114300" wp14:anchorId="238A0A01" wp14:editId="01AE929F">
              <wp:extent cx="5731200" cy="4140200"/>
              <wp:effectExtent l="0" t="0" r="0" b="0"/>
              <wp:docPr id="16462795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9"/>
                      <a:srcRect/>
                      <a:stretch>
                        <a:fillRect/>
                      </a:stretch>
                    </pic:blipFill>
                    <pic:spPr>
                      <a:xfrm>
                        <a:off x="0" y="0"/>
                        <a:ext cx="5731200" cy="4140200"/>
                      </a:xfrm>
                      <a:prstGeom prst="rect">
                        <a:avLst/>
                      </a:prstGeom>
                      <a:ln/>
                    </pic:spPr>
                  </pic:pic>
                </a:graphicData>
              </a:graphic>
            </wp:inline>
          </w:drawing>
        </w:r>
      </w:hyperlink>
    </w:p>
    <w:p w14:paraId="5CAB0095"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rPr>
          <w:noProof/>
        </w:rPr>
        <w:drawing>
          <wp:inline distT="114300" distB="114300" distL="114300" distR="114300" wp14:anchorId="213B9177" wp14:editId="05484273">
            <wp:extent cx="5731200" cy="330200"/>
            <wp:effectExtent l="0" t="0" r="0" b="0"/>
            <wp:docPr id="16462794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5731200" cy="330200"/>
                    </a:xfrm>
                    <a:prstGeom prst="rect">
                      <a:avLst/>
                    </a:prstGeom>
                    <a:ln/>
                  </pic:spPr>
                </pic:pic>
              </a:graphicData>
            </a:graphic>
          </wp:inline>
        </w:drawing>
      </w:r>
      <w:r>
        <w:fldChar w:fldCharType="begin"/>
      </w:r>
      <w:r>
        <w:instrText xml:space="preserve"> HYPERLINK \l "_heading=h.49x2ik5" </w:instrText>
      </w:r>
      <w:r>
        <w:fldChar w:fldCharType="separate"/>
      </w:r>
    </w:p>
    <w:p w14:paraId="27423C48" w14:textId="77777777" w:rsidR="00031266" w:rsidRDefault="0049755C">
      <w:pPr>
        <w:tabs>
          <w:tab w:val="left" w:pos="880"/>
          <w:tab w:val="right" w:pos="9350"/>
        </w:tabs>
        <w:spacing w:after="100"/>
        <w:ind w:left="220"/>
      </w:pPr>
      <w:r>
        <w:fldChar w:fldCharType="end"/>
      </w:r>
      <w:hyperlink w:anchor="_heading=h.2p2csry">
        <w:r>
          <w:rPr>
            <w:rFonts w:ascii="Times New Roman" w:eastAsia="Times New Roman" w:hAnsi="Times New Roman" w:cs="Times New Roman"/>
            <w:b/>
            <w:color w:val="4A86E8"/>
            <w:sz w:val="28"/>
            <w:szCs w:val="28"/>
          </w:rPr>
          <w:t>5.2</w:t>
        </w:r>
        <w:r>
          <w:rPr>
            <w:rFonts w:ascii="Times New Roman" w:eastAsia="Times New Roman" w:hAnsi="Times New Roman" w:cs="Times New Roman"/>
            <w:b/>
            <w:color w:val="4A86E8"/>
            <w:sz w:val="28"/>
            <w:szCs w:val="28"/>
          </w:rPr>
          <w:tab/>
          <w:t>Hướng dẫn cài đặt triển khai</w:t>
        </w:r>
      </w:hyperlink>
    </w:p>
    <w:p w14:paraId="330F5C11" w14:textId="77777777" w:rsidR="00031266" w:rsidRDefault="0049755C">
      <w:pPr>
        <w:tabs>
          <w:tab w:val="left" w:pos="880"/>
          <w:tab w:val="right" w:pos="9350"/>
        </w:tabs>
        <w:spacing w:after="100"/>
        <w:rPr>
          <w:rFonts w:ascii="Times New Roman" w:eastAsia="Times New Roman" w:hAnsi="Times New Roman" w:cs="Times New Roman"/>
          <w:b/>
          <w:color w:val="4A86E8"/>
          <w:sz w:val="28"/>
          <w:szCs w:val="28"/>
        </w:rPr>
      </w:pPr>
      <w:r>
        <w:tab/>
      </w:r>
      <w:r>
        <w:fldChar w:fldCharType="begin"/>
      </w:r>
      <w:r>
        <w:instrText xml:space="preserve"> HYPERLINK \l "_heading=h.2p2csry" </w:instrText>
      </w:r>
      <w:r>
        <w:fldChar w:fldCharType="separate"/>
      </w:r>
      <w:r>
        <w:rPr>
          <w:rFonts w:ascii="Times New Roman" w:eastAsia="Times New Roman" w:hAnsi="Times New Roman" w:cs="Times New Roman"/>
          <w:b/>
          <w:color w:val="4A86E8"/>
          <w:sz w:val="28"/>
          <w:szCs w:val="28"/>
        </w:rPr>
        <w:tab/>
      </w:r>
    </w:p>
    <w:p w14:paraId="6F4BBDB5"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34"/>
          <w:szCs w:val="34"/>
        </w:rPr>
      </w:pPr>
      <w:r>
        <w:fldChar w:fldCharType="end"/>
      </w:r>
      <w:hyperlink w:anchor="_heading=h.147n2zr">
        <w:r>
          <w:rPr>
            <w:rFonts w:ascii="Times New Roman" w:eastAsia="Times New Roman" w:hAnsi="Times New Roman" w:cs="Times New Roman"/>
            <w:b/>
            <w:color w:val="4A86E8"/>
            <w:sz w:val="28"/>
            <w:szCs w:val="28"/>
          </w:rPr>
          <w:t>5.3</w:t>
        </w:r>
        <w:r>
          <w:rPr>
            <w:rFonts w:ascii="Times New Roman" w:eastAsia="Times New Roman" w:hAnsi="Times New Roman" w:cs="Times New Roman"/>
            <w:b/>
            <w:color w:val="4A86E8"/>
            <w:sz w:val="28"/>
            <w:szCs w:val="28"/>
          </w:rPr>
          <w:tab/>
          <w:t>Hướng dẫn sử dụng phần mềm</w:t>
        </w:r>
      </w:hyperlink>
    </w:p>
    <w:p w14:paraId="47B9B82C" w14:textId="5DE5B813" w:rsidR="00031266" w:rsidRPr="0049755C" w:rsidRDefault="00031266">
      <w:pPr>
        <w:ind w:left="425"/>
        <w:rPr>
          <w:rFonts w:ascii="Times New Roman" w:eastAsia="Times New Roman" w:hAnsi="Times New Roman" w:cs="Times New Roman"/>
          <w:color w:val="4A86E8"/>
          <w:sz w:val="40"/>
          <w:szCs w:val="40"/>
          <w:lang w:val="vi-VN"/>
        </w:rPr>
      </w:pPr>
    </w:p>
    <w:p w14:paraId="3ADB4DB8" w14:textId="77777777" w:rsidR="00031266" w:rsidRDefault="0049755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A416E9A" w14:textId="77777777" w:rsidR="00031266" w:rsidRDefault="00031266">
      <w:pPr>
        <w:ind w:left="99"/>
        <w:rPr>
          <w:rFonts w:ascii="Times New Roman" w:eastAsia="Times New Roman" w:hAnsi="Times New Roman" w:cs="Times New Roman"/>
          <w:b/>
          <w:sz w:val="28"/>
          <w:szCs w:val="28"/>
        </w:rPr>
      </w:pPr>
    </w:p>
    <w:p w14:paraId="0B3CCCDC" w14:textId="77777777" w:rsidR="00031266" w:rsidRDefault="00031266">
      <w:pPr>
        <w:ind w:left="99"/>
        <w:rPr>
          <w:rFonts w:ascii="Times New Roman" w:eastAsia="Times New Roman" w:hAnsi="Times New Roman" w:cs="Times New Roman"/>
        </w:rPr>
      </w:pPr>
    </w:p>
    <w:sectPr w:rsidR="00031266">
      <w:headerReference w:type="even" r:id="rId81"/>
      <w:headerReference w:type="default" r:id="rId82"/>
      <w:footerReference w:type="even" r:id="rId83"/>
      <w:footerReference w:type="default" r:id="rId84"/>
      <w:headerReference w:type="first" r:id="rId85"/>
      <w:footerReference w:type="first" r:id="rId86"/>
      <w:pgSz w:w="11906" w:h="16838"/>
      <w:pgMar w:top="1440" w:right="1440" w:bottom="161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F5E5B8" w14:textId="77777777" w:rsidR="007174E4" w:rsidRDefault="007174E4">
      <w:pPr>
        <w:spacing w:after="0" w:line="240" w:lineRule="auto"/>
      </w:pPr>
      <w:r>
        <w:separator/>
      </w:r>
    </w:p>
  </w:endnote>
  <w:endnote w:type="continuationSeparator" w:id="0">
    <w:p w14:paraId="013D4B16" w14:textId="77777777" w:rsidR="007174E4" w:rsidRDefault="00717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0B20EE2-46DD-4B17-B78F-387B626682DB}"/>
  </w:font>
  <w:font w:name="Calibri">
    <w:panose1 w:val="020F0502020204030204"/>
    <w:charset w:val="00"/>
    <w:family w:val="swiss"/>
    <w:pitch w:val="variable"/>
    <w:sig w:usb0="E4002EFF" w:usb1="C200247B" w:usb2="00000009" w:usb3="00000000" w:csb0="000001FF" w:csb1="00000000"/>
    <w:embedRegular r:id="rId2" w:fontKey="{EDC88A97-22CE-4B46-BF45-5F74C88818DF}"/>
    <w:embedBold r:id="rId3" w:fontKey="{3DF7D631-363A-4AC7-B795-7F56032C6230}"/>
  </w:font>
  <w:font w:name="Cambria">
    <w:panose1 w:val="02040503050406030204"/>
    <w:charset w:val="00"/>
    <w:family w:val="roman"/>
    <w:pitch w:val="variable"/>
    <w:sig w:usb0="E00006FF" w:usb1="420024FF" w:usb2="02000000" w:usb3="00000000" w:csb0="0000019F" w:csb1="00000000"/>
    <w:embedRegular r:id="rId4" w:fontKey="{689B9268-2122-41AA-8B66-77E59387CD84}"/>
    <w:embedBold r:id="rId5" w:fontKey="{84DD3AB5-095D-4ACF-BB90-4C25B52FB5F5}"/>
    <w:embedItalic r:id="rId6" w:fontKey="{D5946711-604F-4A80-B74E-A62CC0905EB3}"/>
    <w:embedBoldItalic r:id="rId7" w:fontKey="{5B560D16-9DB0-4F5E-99E6-C44B31195607}"/>
  </w:font>
  <w:font w:name="Tahoma">
    <w:panose1 w:val="020B0604030504040204"/>
    <w:charset w:val="00"/>
    <w:family w:val="swiss"/>
    <w:pitch w:val="variable"/>
    <w:sig w:usb0="E1002EFF" w:usb1="C000605B" w:usb2="00000029" w:usb3="00000000" w:csb0="000101FF" w:csb1="00000000"/>
    <w:embedRegular r:id="rId8" w:fontKey="{3E84A8C5-E00C-496B-ACB4-F2CFF242D9B3}"/>
  </w:font>
  <w:font w:name="Georgia">
    <w:panose1 w:val="02040502050405020303"/>
    <w:charset w:val="00"/>
    <w:family w:val="roman"/>
    <w:pitch w:val="variable"/>
    <w:sig w:usb0="00000287" w:usb1="00000000" w:usb2="00000000" w:usb3="00000000" w:csb0="0000009F" w:csb1="00000000"/>
    <w:embedRegular r:id="rId9" w:fontKey="{E627B401-77B9-4914-9998-E4B42C03ACA8}"/>
    <w:embedItalic r:id="rId10" w:fontKey="{1EF9E136-8305-4E86-B626-F331FA7E8557}"/>
  </w:font>
  <w:font w:name="Consolas">
    <w:panose1 w:val="020B0609020204030204"/>
    <w:charset w:val="00"/>
    <w:family w:val="modern"/>
    <w:pitch w:val="fixed"/>
    <w:sig w:usb0="E00006FF" w:usb1="0000FCFF" w:usb2="00000001" w:usb3="00000000" w:csb0="0000019F" w:csb1="00000000"/>
    <w:embedRegular r:id="rId11" w:fontKey="{1D5D4735-5C68-4D66-994B-F9FFE7DEC42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624FF1" w14:textId="77777777" w:rsidR="00A52518" w:rsidRDefault="00A52518">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177632" w14:textId="77777777" w:rsidR="00A52518" w:rsidRDefault="00A52518">
    <w:pPr>
      <w:pBdr>
        <w:top w:val="nil"/>
        <w:left w:val="nil"/>
        <w:bottom w:val="nil"/>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b/>
        <w:color w:val="1F497D"/>
        <w:sz w:val="20"/>
        <w:szCs w:val="20"/>
      </w:rPr>
    </w:pPr>
    <w:r>
      <w:rPr>
        <w:rFonts w:ascii="Times New Roman" w:eastAsia="Times New Roman" w:hAnsi="Times New Roman" w:cs="Times New Roman"/>
        <w:sz w:val="26"/>
        <w:szCs w:val="26"/>
      </w:rPr>
      <w:t xml:space="preserve">Dự Án 1 - </w:t>
    </w:r>
    <w:r>
      <w:rPr>
        <w:rFonts w:ascii="Times New Roman" w:eastAsia="Times New Roman" w:hAnsi="Times New Roman" w:cs="Times New Roman"/>
        <w:b/>
        <w:color w:val="1F497D"/>
        <w:sz w:val="20"/>
        <w:szCs w:val="20"/>
      </w:rPr>
      <w:t xml:space="preserve">PHARMATECHNOLOGY                                                                                                           </w:t>
    </w:r>
    <w:r>
      <w:rPr>
        <w:noProof/>
      </w:rPr>
      <mc:AlternateContent>
        <mc:Choice Requires="wpg">
          <w:drawing>
            <wp:anchor distT="0" distB="0" distL="114300" distR="114300" simplePos="0" relativeHeight="251658240" behindDoc="0" locked="0" layoutInCell="1" hidden="0" allowOverlap="1" wp14:anchorId="0CE2AA1C" wp14:editId="6EA4AB2B">
              <wp:simplePos x="0" y="0"/>
              <wp:positionH relativeFrom="column">
                <wp:posOffset>12701</wp:posOffset>
              </wp:positionH>
              <wp:positionV relativeFrom="paragraph">
                <wp:posOffset>-88899</wp:posOffset>
              </wp:positionV>
              <wp:extent cx="5748655" cy="25400"/>
              <wp:effectExtent l="0" t="0" r="0" b="0"/>
              <wp:wrapNone/>
              <wp:docPr id="1646279436" name="Straight Arrow Connector 1646279436"/>
              <wp:cNvGraphicFramePr/>
              <a:graphic xmlns:a="http://schemas.openxmlformats.org/drawingml/2006/main">
                <a:graphicData uri="http://schemas.microsoft.com/office/word/2010/wordprocessingShape">
                  <wps:wsp>
                    <wps:cNvCnPr/>
                    <wps:spPr>
                      <a:xfrm rot="10800000" flipH="1">
                        <a:off x="2476435" y="3772063"/>
                        <a:ext cx="5739130" cy="1587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12701</wp:posOffset>
              </wp:positionH>
              <wp:positionV relativeFrom="paragraph">
                <wp:posOffset>-88899</wp:posOffset>
              </wp:positionV>
              <wp:extent cx="5748655" cy="25400"/>
              <wp:effectExtent b="0" l="0" r="0" t="0"/>
              <wp:wrapNone/>
              <wp:docPr id="1646279436" name="image88.png"/>
              <a:graphic>
                <a:graphicData uri="http://schemas.openxmlformats.org/drawingml/2006/picture">
                  <pic:pic>
                    <pic:nvPicPr>
                      <pic:cNvPr id="0" name="image88.png"/>
                      <pic:cNvPicPr preferRelativeResize="0"/>
                    </pic:nvPicPr>
                    <pic:blipFill>
                      <a:blip r:embed="rId1"/>
                      <a:srcRect/>
                      <a:stretch>
                        <a:fillRect/>
                      </a:stretch>
                    </pic:blipFill>
                    <pic:spPr>
                      <a:xfrm>
                        <a:off x="0" y="0"/>
                        <a:ext cx="5748655" cy="25400"/>
                      </a:xfrm>
                      <a:prstGeom prst="rect"/>
                      <a:ln/>
                    </pic:spPr>
                  </pic:pic>
                </a:graphicData>
              </a:graphic>
            </wp:anchor>
          </w:drawing>
        </mc:Fallback>
      </mc:AlternateContent>
    </w:r>
  </w:p>
  <w:p w14:paraId="281E0E85" w14:textId="77777777" w:rsidR="00A52518" w:rsidRDefault="00A52518">
    <w:pPr>
      <w:pBdr>
        <w:top w:val="nil"/>
        <w:left w:val="nil"/>
        <w:bottom w:val="nil"/>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b/>
        <w:color w:val="1F497D"/>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3D7121" w14:textId="77777777" w:rsidR="00A52518" w:rsidRDefault="00A52518">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CC708F" w14:textId="77777777" w:rsidR="007174E4" w:rsidRDefault="007174E4">
      <w:pPr>
        <w:spacing w:after="0" w:line="240" w:lineRule="auto"/>
      </w:pPr>
      <w:r>
        <w:separator/>
      </w:r>
    </w:p>
  </w:footnote>
  <w:footnote w:type="continuationSeparator" w:id="0">
    <w:p w14:paraId="24FE78DB" w14:textId="77777777" w:rsidR="007174E4" w:rsidRDefault="007174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37225" w14:textId="77777777" w:rsidR="00A52518" w:rsidRDefault="00A52518">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72E9C9" w14:textId="77777777" w:rsidR="00A52518" w:rsidRDefault="00A52518">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p w14:paraId="7F7F9623" w14:textId="77777777" w:rsidR="00A52518" w:rsidRDefault="00A52518">
    <w:pPr>
      <w:pBdr>
        <w:top w:val="nil"/>
        <w:left w:val="nil"/>
        <w:bottom w:val="single" w:sz="4" w:space="0" w:color="000000"/>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color w:val="000000"/>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36B447" w14:textId="77777777" w:rsidR="00A52518" w:rsidRDefault="00A5251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271240"/>
    <w:multiLevelType w:val="multilevel"/>
    <w:tmpl w:val="8D487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71A743B"/>
    <w:multiLevelType w:val="multilevel"/>
    <w:tmpl w:val="86E21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318D2378"/>
    <w:multiLevelType w:val="multilevel"/>
    <w:tmpl w:val="BC1AE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67E4C8B"/>
    <w:multiLevelType w:val="multilevel"/>
    <w:tmpl w:val="4AD67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93D14D5"/>
    <w:multiLevelType w:val="multilevel"/>
    <w:tmpl w:val="B2F285C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398B56D7"/>
    <w:multiLevelType w:val="multilevel"/>
    <w:tmpl w:val="75C8F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BB84610"/>
    <w:multiLevelType w:val="multilevel"/>
    <w:tmpl w:val="07F48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77D4EC0"/>
    <w:multiLevelType w:val="multilevel"/>
    <w:tmpl w:val="9E662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B9E4271"/>
    <w:multiLevelType w:val="multilevel"/>
    <w:tmpl w:val="49661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A3F6628"/>
    <w:multiLevelType w:val="multilevel"/>
    <w:tmpl w:val="A02C2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E3D07C5"/>
    <w:multiLevelType w:val="multilevel"/>
    <w:tmpl w:val="94527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5E785954"/>
    <w:multiLevelType w:val="multilevel"/>
    <w:tmpl w:val="4488A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F3F2F01"/>
    <w:multiLevelType w:val="multilevel"/>
    <w:tmpl w:val="F6C6B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2AD618C"/>
    <w:multiLevelType w:val="multilevel"/>
    <w:tmpl w:val="094A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B4D2B35"/>
    <w:multiLevelType w:val="multilevel"/>
    <w:tmpl w:val="828A7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6C59608D"/>
    <w:multiLevelType w:val="multilevel"/>
    <w:tmpl w:val="7CC29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04A1BB1"/>
    <w:multiLevelType w:val="multilevel"/>
    <w:tmpl w:val="2206AC26"/>
    <w:lvl w:ilvl="0">
      <w:start w:val="1"/>
      <w:numFmt w:val="decimal"/>
      <w:lvlText w:val="%1."/>
      <w:lvlJc w:val="left"/>
      <w:pPr>
        <w:ind w:left="425" w:hanging="425"/>
      </w:pPr>
      <w:rPr>
        <w:color w:val="0000FF"/>
        <w:sz w:val="40"/>
        <w:szCs w:val="40"/>
      </w:rPr>
    </w:lvl>
    <w:lvl w:ilvl="1">
      <w:start w:val="1"/>
      <w:numFmt w:val="decimal"/>
      <w:lvlText w:val="%1.%2."/>
      <w:lvlJc w:val="left"/>
      <w:pPr>
        <w:ind w:left="99" w:firstLine="0"/>
      </w:pPr>
      <w:rPr>
        <w:b/>
        <w:sz w:val="28"/>
        <w:szCs w:val="28"/>
      </w:rPr>
    </w:lvl>
    <w:lvl w:ilvl="2">
      <w:start w:val="1"/>
      <w:numFmt w:val="decimal"/>
      <w:lvlText w:val="%1.%2.%3."/>
      <w:lvlJc w:val="left"/>
      <w:pPr>
        <w:ind w:left="99" w:firstLine="0"/>
      </w:pPr>
    </w:lvl>
    <w:lvl w:ilvl="3">
      <w:start w:val="1"/>
      <w:numFmt w:val="decimal"/>
      <w:lvlText w:val="%1.%2.%3.%4."/>
      <w:lvlJc w:val="left"/>
      <w:pPr>
        <w:ind w:left="99" w:firstLine="0"/>
      </w:pPr>
    </w:lvl>
    <w:lvl w:ilvl="4">
      <w:start w:val="1"/>
      <w:numFmt w:val="decimal"/>
      <w:lvlText w:val="%1.%2.%3.%4.%5."/>
      <w:lvlJc w:val="left"/>
      <w:pPr>
        <w:ind w:left="99" w:firstLine="0"/>
      </w:pPr>
    </w:lvl>
    <w:lvl w:ilvl="5">
      <w:start w:val="1"/>
      <w:numFmt w:val="decimal"/>
      <w:lvlText w:val="%1.%2.%3.%4.%5.%6."/>
      <w:lvlJc w:val="left"/>
      <w:pPr>
        <w:ind w:left="99" w:firstLine="0"/>
      </w:pPr>
    </w:lvl>
    <w:lvl w:ilvl="6">
      <w:start w:val="1"/>
      <w:numFmt w:val="decimal"/>
      <w:lvlText w:val="%1.%2.%3.%4.%5.%6.%7."/>
      <w:lvlJc w:val="left"/>
      <w:pPr>
        <w:ind w:left="99" w:firstLine="0"/>
      </w:pPr>
    </w:lvl>
    <w:lvl w:ilvl="7">
      <w:start w:val="1"/>
      <w:numFmt w:val="decimal"/>
      <w:lvlText w:val="%1.%2.%3.%4.%5.%6.%7.%8."/>
      <w:lvlJc w:val="left"/>
      <w:pPr>
        <w:ind w:left="99" w:firstLine="0"/>
      </w:pPr>
    </w:lvl>
    <w:lvl w:ilvl="8">
      <w:start w:val="1"/>
      <w:numFmt w:val="decimal"/>
      <w:lvlText w:val="%1.%2.%3.%4.%5.%6.%7.%8.%9."/>
      <w:lvlJc w:val="left"/>
      <w:pPr>
        <w:ind w:left="99" w:firstLine="0"/>
      </w:pPr>
    </w:lvl>
  </w:abstractNum>
  <w:abstractNum w:abstractNumId="17">
    <w:nsid w:val="71A50596"/>
    <w:multiLevelType w:val="multilevel"/>
    <w:tmpl w:val="10D296F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num w:numId="1">
    <w:abstractNumId w:val="17"/>
  </w:num>
  <w:num w:numId="2">
    <w:abstractNumId w:val="8"/>
  </w:num>
  <w:num w:numId="3">
    <w:abstractNumId w:val="6"/>
  </w:num>
  <w:num w:numId="4">
    <w:abstractNumId w:val="0"/>
  </w:num>
  <w:num w:numId="5">
    <w:abstractNumId w:val="13"/>
  </w:num>
  <w:num w:numId="6">
    <w:abstractNumId w:val="14"/>
  </w:num>
  <w:num w:numId="7">
    <w:abstractNumId w:val="7"/>
  </w:num>
  <w:num w:numId="8">
    <w:abstractNumId w:val="11"/>
  </w:num>
  <w:num w:numId="9">
    <w:abstractNumId w:val="4"/>
  </w:num>
  <w:num w:numId="10">
    <w:abstractNumId w:val="16"/>
  </w:num>
  <w:num w:numId="11">
    <w:abstractNumId w:val="3"/>
  </w:num>
  <w:num w:numId="12">
    <w:abstractNumId w:val="2"/>
  </w:num>
  <w:num w:numId="13">
    <w:abstractNumId w:val="5"/>
  </w:num>
  <w:num w:numId="14">
    <w:abstractNumId w:val="9"/>
  </w:num>
  <w:num w:numId="15">
    <w:abstractNumId w:val="12"/>
  </w:num>
  <w:num w:numId="16">
    <w:abstractNumId w:val="10"/>
  </w:num>
  <w:num w:numId="17">
    <w:abstractNumId w:val="15"/>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266"/>
    <w:rsid w:val="00031266"/>
    <w:rsid w:val="000B2639"/>
    <w:rsid w:val="00154E98"/>
    <w:rsid w:val="0017065E"/>
    <w:rsid w:val="001A1F51"/>
    <w:rsid w:val="001B5FFE"/>
    <w:rsid w:val="001F4272"/>
    <w:rsid w:val="002050F3"/>
    <w:rsid w:val="0022349B"/>
    <w:rsid w:val="0025302B"/>
    <w:rsid w:val="00275F8E"/>
    <w:rsid w:val="002E18C3"/>
    <w:rsid w:val="002E791B"/>
    <w:rsid w:val="00310F4F"/>
    <w:rsid w:val="003205A4"/>
    <w:rsid w:val="00375CF3"/>
    <w:rsid w:val="0038151C"/>
    <w:rsid w:val="00394FD1"/>
    <w:rsid w:val="003F3994"/>
    <w:rsid w:val="00407CBD"/>
    <w:rsid w:val="004147D1"/>
    <w:rsid w:val="00486A71"/>
    <w:rsid w:val="00496510"/>
    <w:rsid w:val="0049705C"/>
    <w:rsid w:val="0049755C"/>
    <w:rsid w:val="004B6FF5"/>
    <w:rsid w:val="004D5787"/>
    <w:rsid w:val="004E15BF"/>
    <w:rsid w:val="005004B1"/>
    <w:rsid w:val="005416ED"/>
    <w:rsid w:val="00545704"/>
    <w:rsid w:val="0054782F"/>
    <w:rsid w:val="00550B79"/>
    <w:rsid w:val="00574B91"/>
    <w:rsid w:val="005E089A"/>
    <w:rsid w:val="005E0DB0"/>
    <w:rsid w:val="00676453"/>
    <w:rsid w:val="00686114"/>
    <w:rsid w:val="00696538"/>
    <w:rsid w:val="006A51EA"/>
    <w:rsid w:val="006E2A40"/>
    <w:rsid w:val="006E5373"/>
    <w:rsid w:val="00704064"/>
    <w:rsid w:val="007174E4"/>
    <w:rsid w:val="00725C38"/>
    <w:rsid w:val="0073148F"/>
    <w:rsid w:val="007415E2"/>
    <w:rsid w:val="007523CE"/>
    <w:rsid w:val="00885577"/>
    <w:rsid w:val="0090783A"/>
    <w:rsid w:val="00936EFD"/>
    <w:rsid w:val="00942212"/>
    <w:rsid w:val="009462C2"/>
    <w:rsid w:val="009B2CE7"/>
    <w:rsid w:val="009B7FF3"/>
    <w:rsid w:val="009F77A5"/>
    <w:rsid w:val="00A23CAC"/>
    <w:rsid w:val="00A30270"/>
    <w:rsid w:val="00A43E05"/>
    <w:rsid w:val="00A471C5"/>
    <w:rsid w:val="00A52518"/>
    <w:rsid w:val="00A562F7"/>
    <w:rsid w:val="00A619C3"/>
    <w:rsid w:val="00A63B06"/>
    <w:rsid w:val="00A7599D"/>
    <w:rsid w:val="00A87CEA"/>
    <w:rsid w:val="00B30291"/>
    <w:rsid w:val="00B44E35"/>
    <w:rsid w:val="00B54AF2"/>
    <w:rsid w:val="00B82C11"/>
    <w:rsid w:val="00B8614F"/>
    <w:rsid w:val="00B903A6"/>
    <w:rsid w:val="00BA18D1"/>
    <w:rsid w:val="00BA3FBC"/>
    <w:rsid w:val="00BA645B"/>
    <w:rsid w:val="00BB0BF6"/>
    <w:rsid w:val="00C412B9"/>
    <w:rsid w:val="00C91428"/>
    <w:rsid w:val="00CC449E"/>
    <w:rsid w:val="00CE07F5"/>
    <w:rsid w:val="00D444C4"/>
    <w:rsid w:val="00D869B3"/>
    <w:rsid w:val="00E47AF4"/>
    <w:rsid w:val="00EF3D45"/>
    <w:rsid w:val="00EF7EE1"/>
    <w:rsid w:val="00F01B45"/>
    <w:rsid w:val="00F33A0D"/>
    <w:rsid w:val="00F4135A"/>
    <w:rsid w:val="00F56F16"/>
    <w:rsid w:val="00F62933"/>
    <w:rsid w:val="00F77DA3"/>
    <w:rsid w:val="00FB783B"/>
    <w:rsid w:val="00FD4A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AF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783A"/>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ommentText">
    <w:name w:val="annotation text"/>
    <w:basedOn w:val="Normal"/>
    <w:uiPriority w:val="99"/>
    <w:semiHidden/>
    <w:unhideWhenUsed/>
    <w:qFormat/>
    <w:pPr>
      <w:jc w:val="left"/>
    </w:p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0" w:afterAutospacing="1"/>
      <w:jc w:val="left"/>
    </w:pPr>
    <w:rPr>
      <w:rFonts w:cs="Times New Roman"/>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tabs>
        <w:tab w:val="left" w:pos="880"/>
        <w:tab w:val="right" w:leader="dot" w:pos="9350"/>
      </w:tabs>
      <w:spacing w:after="100"/>
      <w:ind w:left="220"/>
    </w:pPr>
  </w:style>
  <w:style w:type="paragraph" w:styleId="TOC3">
    <w:name w:val="toc 3"/>
    <w:basedOn w:val="Normal"/>
    <w:next w:val="Normal"/>
    <w:autoRedefine/>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pPr>
      <w:spacing w:after="0" w:line="240" w:lineRule="auto"/>
    </w:pPr>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table" w:customStyle="1" w:styleId="Style40">
    <w:name w:val="_Style 40"/>
    <w:basedOn w:val="TableNormal"/>
    <w:qFormat/>
    <w:pPr>
      <w:spacing w:after="0" w:line="240" w:lineRule="auto"/>
    </w:pPr>
    <w:tblPr>
      <w:tblInd w:w="0" w:type="dxa"/>
      <w:tblCellMar>
        <w:top w:w="0" w:type="dxa"/>
        <w:left w:w="108" w:type="dxa"/>
        <w:bottom w:w="0" w:type="dxa"/>
        <w:right w:w="108" w:type="dxa"/>
      </w:tblCellMar>
    </w:tblPr>
  </w:style>
  <w:style w:type="table" w:customStyle="1" w:styleId="Style41">
    <w:name w:val="_Style 41"/>
    <w:basedOn w:val="TableNormal"/>
    <w:qFormat/>
    <w:pPr>
      <w:spacing w:after="0" w:line="240" w:lineRule="auto"/>
    </w:pPr>
    <w:tblPr>
      <w:tblInd w:w="0" w:type="dxa"/>
      <w:tblCellMar>
        <w:top w:w="0" w:type="dxa"/>
        <w:left w:w="108" w:type="dxa"/>
        <w:bottom w:w="0" w:type="dxa"/>
        <w:right w:w="108" w:type="dxa"/>
      </w:tblCellMar>
    </w:tblPr>
  </w:style>
  <w:style w:type="table" w:customStyle="1" w:styleId="Style42">
    <w:name w:val="_Style 42"/>
    <w:basedOn w:val="TableNormal"/>
    <w:qFormat/>
    <w:pPr>
      <w:spacing w:after="0" w:line="240" w:lineRule="auto"/>
    </w:pPr>
    <w:tblPr>
      <w:tblInd w:w="0" w:type="dxa"/>
      <w:tblCellMar>
        <w:top w:w="0" w:type="dxa"/>
        <w:left w:w="108" w:type="dxa"/>
        <w:bottom w:w="0" w:type="dxa"/>
        <w:right w:w="108" w:type="dxa"/>
      </w:tblCellMar>
    </w:tblPr>
  </w:style>
  <w:style w:type="paragraph" w:customStyle="1" w:styleId="TOCHeading2">
    <w:name w:val="TOC Heading2"/>
    <w:basedOn w:val="Heading1"/>
    <w:next w:val="Normal"/>
    <w:uiPriority w:val="39"/>
    <w:unhideWhenUsed/>
    <w:qFormat/>
    <w:pPr>
      <w:numPr>
        <w:numId w:val="0"/>
      </w:numPr>
      <w:spacing w:before="240" w:line="259" w:lineRule="auto"/>
      <w:jc w:val="left"/>
      <w:outlineLvl w:val="9"/>
    </w:pPr>
    <w:rPr>
      <w:b w:val="0"/>
      <w:bCs w:val="0"/>
      <w:smallCaps w:val="0"/>
      <w:sz w:val="32"/>
      <w:szCs w:val="32"/>
    </w:rPr>
  </w:style>
  <w:style w:type="character" w:customStyle="1" w:styleId="oypena">
    <w:name w:val="oypena"/>
    <w:basedOn w:val="DefaultParagraphFont"/>
    <w:qFormat/>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783A"/>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ommentText">
    <w:name w:val="annotation text"/>
    <w:basedOn w:val="Normal"/>
    <w:uiPriority w:val="99"/>
    <w:semiHidden/>
    <w:unhideWhenUsed/>
    <w:qFormat/>
    <w:pPr>
      <w:jc w:val="left"/>
    </w:p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0" w:afterAutospacing="1"/>
      <w:jc w:val="left"/>
    </w:pPr>
    <w:rPr>
      <w:rFonts w:cs="Times New Roman"/>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tabs>
        <w:tab w:val="left" w:pos="880"/>
        <w:tab w:val="right" w:leader="dot" w:pos="9350"/>
      </w:tabs>
      <w:spacing w:after="100"/>
      <w:ind w:left="220"/>
    </w:pPr>
  </w:style>
  <w:style w:type="paragraph" w:styleId="TOC3">
    <w:name w:val="toc 3"/>
    <w:basedOn w:val="Normal"/>
    <w:next w:val="Normal"/>
    <w:autoRedefine/>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pPr>
      <w:spacing w:after="0" w:line="240" w:lineRule="auto"/>
    </w:pPr>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table" w:customStyle="1" w:styleId="Style40">
    <w:name w:val="_Style 40"/>
    <w:basedOn w:val="TableNormal"/>
    <w:qFormat/>
    <w:pPr>
      <w:spacing w:after="0" w:line="240" w:lineRule="auto"/>
    </w:pPr>
    <w:tblPr>
      <w:tblInd w:w="0" w:type="dxa"/>
      <w:tblCellMar>
        <w:top w:w="0" w:type="dxa"/>
        <w:left w:w="108" w:type="dxa"/>
        <w:bottom w:w="0" w:type="dxa"/>
        <w:right w:w="108" w:type="dxa"/>
      </w:tblCellMar>
    </w:tblPr>
  </w:style>
  <w:style w:type="table" w:customStyle="1" w:styleId="Style41">
    <w:name w:val="_Style 41"/>
    <w:basedOn w:val="TableNormal"/>
    <w:qFormat/>
    <w:pPr>
      <w:spacing w:after="0" w:line="240" w:lineRule="auto"/>
    </w:pPr>
    <w:tblPr>
      <w:tblInd w:w="0" w:type="dxa"/>
      <w:tblCellMar>
        <w:top w:w="0" w:type="dxa"/>
        <w:left w:w="108" w:type="dxa"/>
        <w:bottom w:w="0" w:type="dxa"/>
        <w:right w:w="108" w:type="dxa"/>
      </w:tblCellMar>
    </w:tblPr>
  </w:style>
  <w:style w:type="table" w:customStyle="1" w:styleId="Style42">
    <w:name w:val="_Style 42"/>
    <w:basedOn w:val="TableNormal"/>
    <w:qFormat/>
    <w:pPr>
      <w:spacing w:after="0" w:line="240" w:lineRule="auto"/>
    </w:pPr>
    <w:tblPr>
      <w:tblInd w:w="0" w:type="dxa"/>
      <w:tblCellMar>
        <w:top w:w="0" w:type="dxa"/>
        <w:left w:w="108" w:type="dxa"/>
        <w:bottom w:w="0" w:type="dxa"/>
        <w:right w:w="108" w:type="dxa"/>
      </w:tblCellMar>
    </w:tblPr>
  </w:style>
  <w:style w:type="paragraph" w:customStyle="1" w:styleId="TOCHeading2">
    <w:name w:val="TOC Heading2"/>
    <w:basedOn w:val="Heading1"/>
    <w:next w:val="Normal"/>
    <w:uiPriority w:val="39"/>
    <w:unhideWhenUsed/>
    <w:qFormat/>
    <w:pPr>
      <w:numPr>
        <w:numId w:val="0"/>
      </w:numPr>
      <w:spacing w:before="240" w:line="259" w:lineRule="auto"/>
      <w:jc w:val="left"/>
      <w:outlineLvl w:val="9"/>
    </w:pPr>
    <w:rPr>
      <w:b w:val="0"/>
      <w:bCs w:val="0"/>
      <w:smallCaps w:val="0"/>
      <w:sz w:val="32"/>
      <w:szCs w:val="32"/>
    </w:rPr>
  </w:style>
  <w:style w:type="character" w:customStyle="1" w:styleId="oypena">
    <w:name w:val="oypena"/>
    <w:basedOn w:val="DefaultParagraphFont"/>
    <w:qFormat/>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1.xml"/><Relationship Id="rId86"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uOs9eIf0mPAygG5vpvdsZr3zng==">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676864-E7E7-4B20-8212-4750A9F76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55</Pages>
  <Words>3138</Words>
  <Characters>17893</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NGHIÊN CỨU VÀ PHÁT TRIỂN CHƯƠNG TRÌNH FPOLY</dc:creator>
  <cp:lastModifiedBy>Cuong</cp:lastModifiedBy>
  <cp:revision>94</cp:revision>
  <dcterms:created xsi:type="dcterms:W3CDTF">2024-08-11T09:25:00Z</dcterms:created>
  <dcterms:modified xsi:type="dcterms:W3CDTF">2024-08-11T16:55:00Z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D81C122E5341442CB625DAD2A4B75ACD_12</vt:lpwstr>
  </property>
</Properties>
</file>